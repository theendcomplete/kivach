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1D6C" w:rsidRDefault="00F8788E">
      <w:r>
        <w:rPr>
          <w:noProof/>
          <w:lang w:eastAsia="ru-RU"/>
        </w:rPr>
        <w:drawing>
          <wp:inline distT="0" distB="0" distL="0" distR="0">
            <wp:extent cx="2711350" cy="1933575"/>
            <wp:effectExtent l="0" t="0" r="0" b="0"/>
            <wp:docPr id="1" name="Рисунок 1" descr="C:\Users\blisch\Desktop\Приложение_рецепты\Рецепты_от_Олега_24-09-2019\Кивач_зима\0V2A7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Рецепты_от_Олега_24-09-2019\Кивач_зима\0V2A752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896" cy="194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88E" w:rsidRDefault="00F8788E">
      <w:r>
        <w:t>Салат</w:t>
      </w:r>
      <w:r w:rsidR="000A26D2">
        <w:t xml:space="preserve"> </w:t>
      </w:r>
    </w:p>
    <w:p w:rsidR="000732A6" w:rsidRDefault="000732A6">
      <w:pPr>
        <w:rPr>
          <w:b/>
        </w:rPr>
      </w:pPr>
      <w:r>
        <w:rPr>
          <w:b/>
        </w:rPr>
        <w:t xml:space="preserve">105 </w:t>
      </w:r>
      <w:r w:rsidR="0083181A">
        <w:rPr>
          <w:b/>
        </w:rPr>
        <w:t xml:space="preserve">- </w:t>
      </w:r>
      <w:r w:rsidR="005261C3" w:rsidRPr="001A0A57">
        <w:rPr>
          <w:b/>
        </w:rPr>
        <w:t>Оливье из репы с копченой рыбой и анчоусами</w:t>
      </w:r>
      <w:r>
        <w:rPr>
          <w:b/>
        </w:rPr>
        <w:t xml:space="preserve"> с</w:t>
      </w:r>
      <w:r w:rsidRPr="001A0A57">
        <w:rPr>
          <w:b/>
        </w:rPr>
        <w:t xml:space="preserve"> майонезом из перепелиных яиц</w:t>
      </w:r>
      <w:r w:rsidR="0097452B">
        <w:rPr>
          <w:b/>
        </w:rPr>
        <w:t xml:space="preserve"> </w:t>
      </w:r>
      <w:r w:rsidR="0097452B">
        <w:t>(</w:t>
      </w:r>
      <w:r w:rsidR="0097452B">
        <w:t>легк</w:t>
      </w:r>
      <w:r w:rsidR="0097452B">
        <w:t>ий)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33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0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275,3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ккал в 100г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>Белки = 1</w:t>
      </w:r>
      <w:r>
        <w:rPr>
          <w:rFonts w:ascii="Arial" w:hAnsi="Arial" w:cs="Arial"/>
          <w:b/>
          <w:bCs/>
          <w:sz w:val="20"/>
          <w:szCs w:val="20"/>
        </w:rPr>
        <w:t>2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,4 Жиры = </w:t>
      </w:r>
      <w:r>
        <w:rPr>
          <w:rFonts w:ascii="Arial" w:hAnsi="Arial" w:cs="Arial"/>
          <w:b/>
          <w:bCs/>
          <w:sz w:val="20"/>
          <w:szCs w:val="20"/>
        </w:rPr>
        <w:t>23,1 Углеводы = 4,2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>
        <w:rPr>
          <w:rFonts w:ascii="Arial" w:hAnsi="Arial" w:cs="Arial"/>
          <w:b/>
          <w:bCs/>
          <w:sz w:val="20"/>
          <w:szCs w:val="20"/>
        </w:rPr>
        <w:t>--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0A26D2">
        <w:rPr>
          <w:rFonts w:ascii="Arial" w:hAnsi="Arial" w:cs="Arial"/>
          <w:b/>
          <w:bCs/>
          <w:sz w:val="20"/>
          <w:szCs w:val="20"/>
        </w:rPr>
        <w:t xml:space="preserve">60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83181A" w:rsidRPr="001A0A57" w:rsidRDefault="0083181A" w:rsidP="0083181A">
      <w:pPr>
        <w:rPr>
          <w:b/>
        </w:rPr>
      </w:pPr>
    </w:p>
    <w:p w:rsidR="005261C3" w:rsidRDefault="005261C3" w:rsidP="001A0A57">
      <w:r>
        <w:t>Ингредиенты на 1 порцию:</w:t>
      </w:r>
    </w:p>
    <w:p w:rsidR="005261C3" w:rsidRDefault="005261C3" w:rsidP="001A0A57">
      <w:r>
        <w:t>Репа – 70 г</w:t>
      </w:r>
    </w:p>
    <w:p w:rsidR="005261C3" w:rsidRDefault="0003781F" w:rsidP="001A0A57">
      <w:r>
        <w:t>Копченая ф</w:t>
      </w:r>
      <w:r w:rsidR="005261C3">
        <w:t>орель (</w:t>
      </w:r>
      <w:r>
        <w:t xml:space="preserve">или </w:t>
      </w:r>
      <w:r w:rsidR="005261C3">
        <w:t>другая красная рыба) – 100 г</w:t>
      </w:r>
    </w:p>
    <w:p w:rsidR="005261C3" w:rsidRDefault="005261C3" w:rsidP="001A0A57">
      <w:r>
        <w:t xml:space="preserve">Яйцо </w:t>
      </w:r>
      <w:r w:rsidR="0003781F">
        <w:t xml:space="preserve">куриное </w:t>
      </w:r>
      <w:r>
        <w:t>– 1 штука</w:t>
      </w:r>
    </w:p>
    <w:p w:rsidR="005261C3" w:rsidRDefault="005261C3" w:rsidP="001A0A57">
      <w:r>
        <w:t>Горошек зеленый (</w:t>
      </w:r>
      <w:r w:rsidR="000273E9">
        <w:t>свежемороженый</w:t>
      </w:r>
      <w:r>
        <w:t>) – 7 г</w:t>
      </w:r>
    </w:p>
    <w:p w:rsidR="005261C3" w:rsidRDefault="005261C3" w:rsidP="001A0A57">
      <w:r>
        <w:t>Яблоко – 25 г</w:t>
      </w:r>
    </w:p>
    <w:p w:rsidR="005261C3" w:rsidRDefault="005261C3" w:rsidP="001A0A57">
      <w:r>
        <w:t>Авокадо – 25 г</w:t>
      </w:r>
    </w:p>
    <w:p w:rsidR="005261C3" w:rsidRDefault="005261C3" w:rsidP="001A0A57">
      <w:r>
        <w:t>Лук зеленый – 6 г</w:t>
      </w:r>
    </w:p>
    <w:p w:rsidR="005261C3" w:rsidRDefault="005261C3" w:rsidP="001A0A57">
      <w:r>
        <w:t>Масло оливковое – 50 г</w:t>
      </w:r>
    </w:p>
    <w:p w:rsidR="005261C3" w:rsidRDefault="005261C3" w:rsidP="001A0A57">
      <w:r>
        <w:t>Яйцо перепелиное – 5 штук</w:t>
      </w:r>
    </w:p>
    <w:p w:rsidR="00ED1EB0" w:rsidRDefault="00ED1EB0" w:rsidP="001A0A57">
      <w:r>
        <w:t>Морковь – 30 г</w:t>
      </w:r>
    </w:p>
    <w:p w:rsidR="005261C3" w:rsidRDefault="005261C3" w:rsidP="001A0A57">
      <w:r>
        <w:t>Горчица зернистая – 10 г</w:t>
      </w:r>
    </w:p>
    <w:p w:rsidR="005261C3" w:rsidRDefault="005261C3" w:rsidP="001A0A57">
      <w:r>
        <w:t>Анчоусы в масле – 7 г</w:t>
      </w:r>
    </w:p>
    <w:p w:rsidR="005261C3" w:rsidRDefault="005261C3" w:rsidP="001A0A57">
      <w:r>
        <w:t>Чеснок – 2 г</w:t>
      </w:r>
    </w:p>
    <w:p w:rsidR="005261C3" w:rsidRDefault="00D02B51" w:rsidP="001A0A57">
      <w:r>
        <w:t>Красная икра – 15 г</w:t>
      </w:r>
    </w:p>
    <w:p w:rsidR="005261C3" w:rsidRDefault="005261C3" w:rsidP="001A0A57"/>
    <w:p w:rsidR="005261C3" w:rsidRDefault="005261C3" w:rsidP="001A0A57">
      <w:r>
        <w:t>Приготовление</w:t>
      </w:r>
    </w:p>
    <w:p w:rsidR="00450748" w:rsidRDefault="000273E9" w:rsidP="001A0A57">
      <w:r>
        <w:t>Репу и</w:t>
      </w:r>
      <w:r w:rsidR="00450748">
        <w:t xml:space="preserve"> морковь запечь целиком </w:t>
      </w:r>
      <w:r>
        <w:t xml:space="preserve">в течение 30 минут </w:t>
      </w:r>
      <w:r w:rsidR="00450748">
        <w:t>при температуре 180 градусов. Нарезать кубиком.</w:t>
      </w:r>
    </w:p>
    <w:p w:rsidR="000273E9" w:rsidRDefault="000273E9" w:rsidP="001A0A57">
      <w:r>
        <w:t xml:space="preserve">Рыбу, очищенные яблоко и авокадо нарезать кубиком. </w:t>
      </w:r>
    </w:p>
    <w:p w:rsidR="00450748" w:rsidRDefault="00450748" w:rsidP="001A0A57">
      <w:r>
        <w:t xml:space="preserve">Зеленый горошек обдать кипятком. </w:t>
      </w:r>
    </w:p>
    <w:p w:rsidR="00450748" w:rsidRDefault="00D02B51" w:rsidP="001A0A57">
      <w:r>
        <w:t xml:space="preserve">Куриное яйцо сварить, отделить </w:t>
      </w:r>
      <w:r w:rsidR="00450748">
        <w:t>белок от желтка. Белок нарезать кубиком.</w:t>
      </w:r>
    </w:p>
    <w:p w:rsidR="00450748" w:rsidRDefault="00450748" w:rsidP="001A0A57">
      <w:r>
        <w:t>Сдела</w:t>
      </w:r>
      <w:r w:rsidR="00D02B51">
        <w:t>ть</w:t>
      </w:r>
      <w:r>
        <w:t xml:space="preserve"> майонез: у сырых перепелиных яиц отдели</w:t>
      </w:r>
      <w:r w:rsidR="00D02B51">
        <w:t>ть</w:t>
      </w:r>
      <w:r>
        <w:t xml:space="preserve"> желток от белка. Анчоусы, чеснок и зернистую горчицу измельчи</w:t>
      </w:r>
      <w:r w:rsidR="00D02B51">
        <w:t>ть</w:t>
      </w:r>
      <w:r>
        <w:t xml:space="preserve"> в ступке</w:t>
      </w:r>
      <w:r w:rsidR="00D02B51">
        <w:t>,</w:t>
      </w:r>
      <w:r>
        <w:t xml:space="preserve"> </w:t>
      </w:r>
      <w:r w:rsidR="00D02B51">
        <w:t>д</w:t>
      </w:r>
      <w:r>
        <w:t>обави</w:t>
      </w:r>
      <w:r w:rsidR="00D02B51">
        <w:t>ть</w:t>
      </w:r>
      <w:r>
        <w:t xml:space="preserve"> к перепелиным желткам. Тщательно </w:t>
      </w:r>
      <w:r w:rsidR="00D02B51">
        <w:t xml:space="preserve">все </w:t>
      </w:r>
      <w:r>
        <w:t>перемешать и ввести тонкой струйкой оливковое масло, хорошо п</w:t>
      </w:r>
      <w:r w:rsidR="00D02B51">
        <w:t>о</w:t>
      </w:r>
      <w:r>
        <w:t xml:space="preserve">мешивая. </w:t>
      </w:r>
    </w:p>
    <w:p w:rsidR="00450748" w:rsidRDefault="00450748" w:rsidP="001A0A57">
      <w:pPr>
        <w:rPr>
          <w:ins w:id="0" w:author="Арина Бобылева" w:date="2019-12-11T14:19:00Z"/>
        </w:rPr>
      </w:pPr>
      <w:r w:rsidRPr="00D02B51">
        <w:t>Все ингредиенты</w:t>
      </w:r>
      <w:r w:rsidR="000273E9" w:rsidRPr="00D02B51">
        <w:t xml:space="preserve">: репу, морковь, зеленый горошек, рыбу, </w:t>
      </w:r>
      <w:r w:rsidR="00D02B51" w:rsidRPr="00D02B51">
        <w:t xml:space="preserve">яблоко, авокадо и </w:t>
      </w:r>
      <w:r w:rsidR="000273E9" w:rsidRPr="00D02B51">
        <w:t>белок</w:t>
      </w:r>
      <w:r w:rsidR="00D02B51" w:rsidRPr="00D02B51">
        <w:t xml:space="preserve"> смешать, заправить майонезом, </w:t>
      </w:r>
      <w:r w:rsidRPr="00D02B51">
        <w:t xml:space="preserve">выложить </w:t>
      </w:r>
      <w:r>
        <w:t xml:space="preserve">на тарелку, украсить красной икрой и тертым желтком. </w:t>
      </w:r>
    </w:p>
    <w:p w:rsidR="000A26D2" w:rsidRDefault="000A26D2" w:rsidP="001A0A57"/>
    <w:p w:rsidR="00F8788E" w:rsidRDefault="00F8788E">
      <w:r>
        <w:br w:type="page"/>
      </w:r>
    </w:p>
    <w:p w:rsidR="00450748" w:rsidRDefault="00F8788E">
      <w:r>
        <w:rPr>
          <w:noProof/>
          <w:lang w:eastAsia="ru-RU"/>
        </w:rPr>
        <w:lastRenderedPageBreak/>
        <w:drawing>
          <wp:inline distT="0" distB="0" distL="0" distR="0">
            <wp:extent cx="4486275" cy="3103667"/>
            <wp:effectExtent l="0" t="0" r="0" b="1905"/>
            <wp:docPr id="2" name="Рисунок 2" descr="C:\Users\blisch\Desktop\Приложение_рецепты\Рецепты от Олега\ФОТО_ЗИМА\0V2A75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isch\Desktop\Приложение_рецепты\Рецепты от Олега\ФОТО_ЗИМА\0V2A755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75" cy="310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EF" w:rsidRDefault="000805EF">
      <w:pPr>
        <w:rPr>
          <w:b/>
        </w:rPr>
      </w:pPr>
      <w:r>
        <w:rPr>
          <w:b/>
        </w:rPr>
        <w:t xml:space="preserve">Салат </w:t>
      </w:r>
    </w:p>
    <w:p w:rsidR="00450748" w:rsidRDefault="000732A6">
      <w:pPr>
        <w:rPr>
          <w:b/>
        </w:rPr>
      </w:pPr>
      <w:r>
        <w:rPr>
          <w:b/>
        </w:rPr>
        <w:t xml:space="preserve">106 </w:t>
      </w:r>
      <w:r w:rsidR="0083181A">
        <w:rPr>
          <w:b/>
        </w:rPr>
        <w:t xml:space="preserve">- </w:t>
      </w:r>
      <w:r w:rsidR="00766B48" w:rsidRPr="00F8788E">
        <w:rPr>
          <w:b/>
        </w:rPr>
        <w:t>Сельдь под шубой с корнем сельдерея</w:t>
      </w:r>
      <w:r w:rsidR="00B60AC3" w:rsidRPr="00F8788E">
        <w:rPr>
          <w:b/>
        </w:rPr>
        <w:t xml:space="preserve"> </w:t>
      </w:r>
      <w:r w:rsidR="00766B48" w:rsidRPr="00F8788E">
        <w:rPr>
          <w:b/>
        </w:rPr>
        <w:t xml:space="preserve">в </w:t>
      </w:r>
      <w:proofErr w:type="spellStart"/>
      <w:r w:rsidR="00766B48" w:rsidRPr="00F8788E">
        <w:rPr>
          <w:b/>
        </w:rPr>
        <w:t>смета</w:t>
      </w:r>
      <w:r w:rsidR="00B60AC3" w:rsidRPr="00F8788E">
        <w:rPr>
          <w:b/>
        </w:rPr>
        <w:t>н</w:t>
      </w:r>
      <w:r w:rsidR="00766B48" w:rsidRPr="00F8788E">
        <w:rPr>
          <w:b/>
        </w:rPr>
        <w:t>но</w:t>
      </w:r>
      <w:proofErr w:type="spellEnd"/>
      <w:r w:rsidR="00766B48" w:rsidRPr="00F8788E">
        <w:rPr>
          <w:b/>
        </w:rPr>
        <w:t>-артишоковом соусе</w:t>
      </w:r>
      <w:r w:rsidR="0083181A">
        <w:rPr>
          <w:b/>
        </w:rPr>
        <w:t xml:space="preserve"> </w:t>
      </w:r>
      <w:r w:rsidR="0097452B">
        <w:rPr>
          <w:b/>
        </w:rPr>
        <w:t>(средний)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470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114,6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ккал в 100г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6,0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6,9 Углеводы = 6,7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>
        <w:rPr>
          <w:rFonts w:ascii="Arial" w:hAnsi="Arial" w:cs="Arial"/>
          <w:b/>
          <w:bCs/>
          <w:sz w:val="20"/>
          <w:szCs w:val="20"/>
        </w:rPr>
        <w:t>--</w:t>
      </w:r>
      <w:r w:rsidR="000A26D2">
        <w:rPr>
          <w:rFonts w:ascii="Arial" w:hAnsi="Arial" w:cs="Arial"/>
          <w:b/>
          <w:bCs/>
          <w:sz w:val="20"/>
          <w:szCs w:val="20"/>
        </w:rPr>
        <w:t xml:space="preserve"> 150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минут</w:t>
      </w:r>
    </w:p>
    <w:p w:rsidR="0083181A" w:rsidRPr="00F8788E" w:rsidRDefault="0083181A">
      <w:pPr>
        <w:rPr>
          <w:b/>
        </w:rPr>
      </w:pPr>
    </w:p>
    <w:p w:rsidR="00766B48" w:rsidRDefault="00766B48" w:rsidP="00F8788E">
      <w:r>
        <w:t>Ингредиенты</w:t>
      </w:r>
    </w:p>
    <w:p w:rsidR="00766B48" w:rsidRDefault="00766B48" w:rsidP="00F8788E">
      <w:r>
        <w:t>Сельдь филе – 80 г</w:t>
      </w:r>
    </w:p>
    <w:p w:rsidR="00766B48" w:rsidRDefault="00766B48" w:rsidP="00F8788E">
      <w:r>
        <w:t>Морковь – 60 г</w:t>
      </w:r>
    </w:p>
    <w:p w:rsidR="00766B48" w:rsidRDefault="00766B48" w:rsidP="00F8788E">
      <w:r>
        <w:t>Корень сельдерея – 80 г</w:t>
      </w:r>
    </w:p>
    <w:p w:rsidR="00766B48" w:rsidRDefault="00766B48" w:rsidP="00F8788E">
      <w:r>
        <w:t>Свекла – 100 г</w:t>
      </w:r>
    </w:p>
    <w:p w:rsidR="00766B48" w:rsidRDefault="00766B48" w:rsidP="00F8788E">
      <w:r>
        <w:t>Яйцо куриное – 1 шт</w:t>
      </w:r>
      <w:r w:rsidR="00B60AC3">
        <w:t>.</w:t>
      </w:r>
    </w:p>
    <w:p w:rsidR="00766B48" w:rsidRDefault="00766B48" w:rsidP="00F8788E">
      <w:r>
        <w:t>Лук зеленый – 15 г</w:t>
      </w:r>
    </w:p>
    <w:p w:rsidR="00766B48" w:rsidRDefault="00766B48" w:rsidP="00F8788E">
      <w:r>
        <w:t>Сметана</w:t>
      </w:r>
      <w:r w:rsidR="0083181A">
        <w:t xml:space="preserve"> 20 %</w:t>
      </w:r>
      <w:r>
        <w:t xml:space="preserve"> – 60 г</w:t>
      </w:r>
    </w:p>
    <w:p w:rsidR="00766B48" w:rsidRDefault="00766B48" w:rsidP="00F8788E">
      <w:r>
        <w:t>Артишоки консервированные – 60 г</w:t>
      </w:r>
    </w:p>
    <w:p w:rsidR="00766B48" w:rsidRDefault="00766B48" w:rsidP="00F8788E"/>
    <w:p w:rsidR="00766B48" w:rsidRDefault="00766B48" w:rsidP="00F8788E">
      <w:r>
        <w:t>Приготовление:</w:t>
      </w:r>
    </w:p>
    <w:p w:rsidR="00766B48" w:rsidRDefault="00766B48" w:rsidP="00F8788E">
      <w:r>
        <w:t>Сельдь нарезать вдоль лентами.</w:t>
      </w:r>
    </w:p>
    <w:p w:rsidR="00766B48" w:rsidRDefault="00766B48" w:rsidP="00F8788E">
      <w:r>
        <w:t xml:space="preserve">Овощи завернуть в пергамент и запекать </w:t>
      </w:r>
      <w:r w:rsidR="006A263D">
        <w:t xml:space="preserve">в течение 1 часа </w:t>
      </w:r>
      <w:r>
        <w:t>при температуре 200 градусов.</w:t>
      </w:r>
    </w:p>
    <w:p w:rsidR="00766B48" w:rsidRDefault="00D62FA1" w:rsidP="00F8788E">
      <w:r>
        <w:t>Морковь и корень сельдерея о</w:t>
      </w:r>
      <w:r w:rsidR="00766B48">
        <w:t xml:space="preserve">чистить и натереть на крупной терке каждый ингредиент </w:t>
      </w:r>
      <w:r>
        <w:t>по</w:t>
      </w:r>
      <w:r w:rsidR="00766B48">
        <w:t xml:space="preserve"> отдельности.</w:t>
      </w:r>
    </w:p>
    <w:p w:rsidR="00766B48" w:rsidRDefault="00766B48" w:rsidP="00F8788E">
      <w:r>
        <w:t xml:space="preserve">Свеклу </w:t>
      </w:r>
      <w:r w:rsidR="00126681">
        <w:t>о</w:t>
      </w:r>
      <w:r>
        <w:t xml:space="preserve">чистить и нарезать тонкими пластинками. </w:t>
      </w:r>
    </w:p>
    <w:p w:rsidR="00766B48" w:rsidRDefault="00126681" w:rsidP="00F8788E">
      <w:r>
        <w:t>Приготовить с</w:t>
      </w:r>
      <w:r w:rsidR="00766B48">
        <w:t xml:space="preserve">оус: сметану и артишоки измельчить в блендере. </w:t>
      </w:r>
    </w:p>
    <w:p w:rsidR="00766B48" w:rsidRDefault="00766B48" w:rsidP="00F8788E">
      <w:r>
        <w:t>Застелить пищевую пленку на стол, заложить пластины свеклы на пленку и выложить по очереди ингредиенты: сельдерей, морковь, яйцо, лук зеленый, сельдь, соус</w:t>
      </w:r>
      <w:r w:rsidR="00D62FA1">
        <w:t>. П</w:t>
      </w:r>
      <w:r>
        <w:t>ри помощи пленки все завернуть в рол</w:t>
      </w:r>
      <w:r w:rsidR="00D62FA1">
        <w:t>л</w:t>
      </w:r>
      <w:r>
        <w:t>.</w:t>
      </w:r>
    </w:p>
    <w:p w:rsidR="00766B48" w:rsidRDefault="00766B48" w:rsidP="00F8788E">
      <w:r>
        <w:t xml:space="preserve">Поставить в холодильник на 1 час. </w:t>
      </w:r>
    </w:p>
    <w:p w:rsidR="00766B48" w:rsidRDefault="00D5730E" w:rsidP="00F8788E">
      <w:r>
        <w:t>Нареза</w:t>
      </w:r>
      <w:r w:rsidR="00126681">
        <w:t xml:space="preserve">ть и сервировать </w:t>
      </w:r>
      <w:r>
        <w:t>как на фото.</w:t>
      </w:r>
    </w:p>
    <w:p w:rsidR="00D5730E" w:rsidRDefault="00D5730E"/>
    <w:p w:rsidR="000805EF" w:rsidRDefault="000805EF">
      <w:r>
        <w:br w:type="page"/>
      </w:r>
    </w:p>
    <w:p w:rsidR="00D5730E" w:rsidRDefault="000805EF">
      <w:r>
        <w:rPr>
          <w:noProof/>
          <w:lang w:eastAsia="ru-RU"/>
        </w:rPr>
        <w:lastRenderedPageBreak/>
        <w:drawing>
          <wp:inline distT="0" distB="0" distL="0" distR="0">
            <wp:extent cx="2407148" cy="3009900"/>
            <wp:effectExtent l="0" t="0" r="0" b="0"/>
            <wp:docPr id="4" name="Рисунок 4" descr="C:\Users\blisch\Desktop\Приложение_рецепты\Рецепты от Олега\ФОТО_ЗИМА\0V2A76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isch\Desktop\Приложение_рецепты\Рецепты от Олега\ФОТО_ЗИМА\0V2A764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730" cy="302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5EF" w:rsidRDefault="000805EF">
      <w:pPr>
        <w:rPr>
          <w:b/>
        </w:rPr>
      </w:pPr>
      <w:r>
        <w:rPr>
          <w:b/>
        </w:rPr>
        <w:t>Закуски</w:t>
      </w:r>
    </w:p>
    <w:p w:rsidR="00772CD6" w:rsidRPr="000805EF" w:rsidRDefault="000732A6">
      <w:pPr>
        <w:rPr>
          <w:b/>
        </w:rPr>
      </w:pPr>
      <w:r>
        <w:rPr>
          <w:b/>
        </w:rPr>
        <w:t xml:space="preserve">107 </w:t>
      </w:r>
      <w:r w:rsidR="0083181A">
        <w:rPr>
          <w:b/>
        </w:rPr>
        <w:t xml:space="preserve">- </w:t>
      </w:r>
      <w:r w:rsidR="00167E5F" w:rsidRPr="000805EF">
        <w:rPr>
          <w:b/>
        </w:rPr>
        <w:t>Холодец из индейк</w:t>
      </w:r>
      <w:r w:rsidR="003C67F9" w:rsidRPr="000805EF">
        <w:rPr>
          <w:b/>
        </w:rPr>
        <w:t>и</w:t>
      </w:r>
      <w:r w:rsidR="00167E5F" w:rsidRPr="000805EF">
        <w:rPr>
          <w:b/>
        </w:rPr>
        <w:t xml:space="preserve"> со спаржей и </w:t>
      </w:r>
      <w:r w:rsidR="003C67F9" w:rsidRPr="000805EF">
        <w:rPr>
          <w:b/>
        </w:rPr>
        <w:t>соусом</w:t>
      </w:r>
      <w:r w:rsidR="00167E5F" w:rsidRPr="000805EF">
        <w:rPr>
          <w:b/>
        </w:rPr>
        <w:t xml:space="preserve"> из хрена</w:t>
      </w:r>
      <w:r w:rsidR="0097452B">
        <w:rPr>
          <w:b/>
        </w:rPr>
        <w:t xml:space="preserve"> </w:t>
      </w:r>
      <w:r w:rsidR="0097452B">
        <w:rPr>
          <w:b/>
        </w:rPr>
        <w:t>(средний)</w:t>
      </w: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  <w:sectPr w:rsidR="0083181A" w:rsidSect="00F8788E">
          <w:pgSz w:w="11906" w:h="16838"/>
          <w:pgMar w:top="567" w:right="850" w:bottom="851" w:left="1701" w:header="708" w:footer="708" w:gutter="0"/>
          <w:cols w:space="708"/>
          <w:docGrid w:linePitch="360"/>
        </w:sectPr>
      </w:pP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>
        <w:rPr>
          <w:rFonts w:ascii="Arial" w:hAnsi="Arial" w:cs="Arial"/>
          <w:b/>
          <w:bCs/>
          <w:sz w:val="20"/>
          <w:szCs w:val="20"/>
        </w:rPr>
        <w:t>–</w:t>
      </w:r>
      <w:r w:rsidR="00CE5563">
        <w:rPr>
          <w:rFonts w:ascii="Arial" w:hAnsi="Arial" w:cs="Arial"/>
          <w:b/>
          <w:bCs/>
          <w:sz w:val="20"/>
          <w:szCs w:val="20"/>
        </w:rPr>
        <w:t xml:space="preserve"> 240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минут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Холодец</w:t>
      </w: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1200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</w:t>
      </w:r>
      <w:r>
        <w:rPr>
          <w:rFonts w:ascii="Arial" w:hAnsi="Arial" w:cs="Arial"/>
          <w:b/>
          <w:bCs/>
          <w:sz w:val="20"/>
          <w:szCs w:val="20"/>
        </w:rPr>
        <w:t xml:space="preserve">холодец 1 порция = 150 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79,1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6,9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4,6 Углеводы = 0,8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Соус</w:t>
      </w: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70 г соус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1 порция = 30 г соус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193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1,8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18,0 Углеводы = 5,7</w:t>
      </w:r>
    </w:p>
    <w:p w:rsidR="0083181A" w:rsidRDefault="0083181A">
      <w:pPr>
        <w:sectPr w:rsidR="0083181A" w:rsidSect="0083181A">
          <w:type w:val="continuous"/>
          <w:pgSz w:w="11906" w:h="16838"/>
          <w:pgMar w:top="567" w:right="850" w:bottom="851" w:left="1701" w:header="708" w:footer="708" w:gutter="0"/>
          <w:cols w:num="2" w:space="708"/>
          <w:docGrid w:linePitch="360"/>
        </w:sectPr>
      </w:pPr>
    </w:p>
    <w:p w:rsidR="00167E5F" w:rsidRDefault="00167E5F">
      <w:r>
        <w:t>Ингредиенты (общий вес)</w:t>
      </w:r>
      <w:r w:rsidR="00D62FA1">
        <w:t>:</w:t>
      </w:r>
    </w:p>
    <w:p w:rsidR="00167E5F" w:rsidRDefault="00167E5F">
      <w:r>
        <w:t>Голень индейки – 550 г (1 шт.)</w:t>
      </w:r>
    </w:p>
    <w:p w:rsidR="00167E5F" w:rsidRDefault="00167E5F">
      <w:r>
        <w:t>Спаржа зеленая – 50 г</w:t>
      </w:r>
    </w:p>
    <w:p w:rsidR="00167E5F" w:rsidRDefault="00167E5F">
      <w:r>
        <w:t>Горошек зеленый (свежемороженый) – 20 г</w:t>
      </w:r>
    </w:p>
    <w:p w:rsidR="00167E5F" w:rsidRDefault="00167E5F">
      <w:r>
        <w:t>Зерна граната – 15 г</w:t>
      </w:r>
    </w:p>
    <w:p w:rsidR="00167E5F" w:rsidRDefault="00167E5F">
      <w:r>
        <w:t>Лук зеленый – 5 г</w:t>
      </w:r>
    </w:p>
    <w:p w:rsidR="00167E5F" w:rsidRDefault="00167E5F" w:rsidP="00167E5F">
      <w:r>
        <w:t>Агар-агар – 6 г</w:t>
      </w:r>
    </w:p>
    <w:p w:rsidR="00167E5F" w:rsidRDefault="00167E5F">
      <w:r>
        <w:t>Шпинат свежий листовой – 10 г</w:t>
      </w:r>
    </w:p>
    <w:p w:rsidR="00167E5F" w:rsidRDefault="00167E5F">
      <w:r>
        <w:t>Соус:</w:t>
      </w:r>
    </w:p>
    <w:p w:rsidR="00167E5F" w:rsidRDefault="00167E5F">
      <w:r>
        <w:t xml:space="preserve">Сметана 32% </w:t>
      </w:r>
      <w:r w:rsidR="0083181A">
        <w:t>–</w:t>
      </w:r>
      <w:r>
        <w:t xml:space="preserve"> 40 г</w:t>
      </w:r>
    </w:p>
    <w:p w:rsidR="00167E5F" w:rsidRDefault="00167E5F">
      <w:r>
        <w:t>Сок лимона – 4 г (1 ч.</w:t>
      </w:r>
      <w:r w:rsidR="0083181A">
        <w:t xml:space="preserve"> </w:t>
      </w:r>
      <w:r>
        <w:t>л.)</w:t>
      </w:r>
    </w:p>
    <w:p w:rsidR="00167E5F" w:rsidRDefault="00167E5F">
      <w:r>
        <w:t>Хрен тертый – 7 г</w:t>
      </w:r>
    </w:p>
    <w:p w:rsidR="00167E5F" w:rsidRDefault="00167E5F">
      <w:r>
        <w:t>Яблоко – 20 г</w:t>
      </w:r>
    </w:p>
    <w:p w:rsidR="00167E5F" w:rsidRDefault="00167E5F">
      <w:r>
        <w:t xml:space="preserve">Для бульона на 1 л: </w:t>
      </w:r>
    </w:p>
    <w:p w:rsidR="00167E5F" w:rsidRDefault="00167E5F">
      <w:r>
        <w:t>Лавровый лист –</w:t>
      </w:r>
      <w:r w:rsidR="003C67F9">
        <w:t xml:space="preserve"> 3 г</w:t>
      </w:r>
    </w:p>
    <w:p w:rsidR="00167E5F" w:rsidRDefault="00167E5F">
      <w:r>
        <w:t>Соль</w:t>
      </w:r>
      <w:r w:rsidR="003C67F9">
        <w:t>, п</w:t>
      </w:r>
      <w:r>
        <w:t xml:space="preserve">ерец горошком – по вкусу </w:t>
      </w:r>
    </w:p>
    <w:p w:rsidR="00167E5F" w:rsidRDefault="00167E5F">
      <w:r>
        <w:t>Чеснок – 15 г</w:t>
      </w:r>
    </w:p>
    <w:p w:rsidR="00167E5F" w:rsidRDefault="00167E5F">
      <w:r>
        <w:t>Кориандр – 2 г</w:t>
      </w:r>
    </w:p>
    <w:p w:rsidR="00167E5F" w:rsidRDefault="00167E5F"/>
    <w:p w:rsidR="0083181A" w:rsidRDefault="0083181A"/>
    <w:p w:rsidR="0083181A" w:rsidRDefault="0083181A"/>
    <w:p w:rsidR="0083181A" w:rsidRDefault="0083181A"/>
    <w:p w:rsidR="0083181A" w:rsidRDefault="0083181A"/>
    <w:p w:rsidR="005E1488" w:rsidRDefault="003C67F9" w:rsidP="005E1488">
      <w:r>
        <w:t>Приготовить холодец</w:t>
      </w:r>
      <w:r w:rsidR="0083181A">
        <w:t>:</w:t>
      </w:r>
      <w:r>
        <w:t xml:space="preserve"> </w:t>
      </w:r>
      <w:r w:rsidR="0083181A">
        <w:t>Г</w:t>
      </w:r>
      <w:r w:rsidR="00664D09">
        <w:t xml:space="preserve">олень </w:t>
      </w:r>
      <w:r w:rsidR="0083181A">
        <w:t>индейки</w:t>
      </w:r>
      <w:r w:rsidR="00664D09">
        <w:t xml:space="preserve"> </w:t>
      </w:r>
      <w:r w:rsidR="005E1488">
        <w:t xml:space="preserve">варить </w:t>
      </w:r>
      <w:r w:rsidR="00D62FA1">
        <w:t xml:space="preserve">3 часа </w:t>
      </w:r>
      <w:r w:rsidR="005E1488">
        <w:t xml:space="preserve">на медленном огне в бульоне </w:t>
      </w:r>
      <w:r w:rsidR="005E1488">
        <w:t xml:space="preserve">(лавровый лист, соль, перец, чеснок, кориандр), </w:t>
      </w:r>
      <w:r w:rsidR="00664D09">
        <w:t>п</w:t>
      </w:r>
      <w:r w:rsidR="005E1488">
        <w:t>ериодически снимая пену.</w:t>
      </w:r>
      <w:r w:rsidR="005E1488" w:rsidRPr="005E1488">
        <w:t xml:space="preserve"> </w:t>
      </w:r>
      <w:r w:rsidR="005E1488">
        <w:t xml:space="preserve">Важно не допустить кипения бульона. </w:t>
      </w:r>
    </w:p>
    <w:p w:rsidR="005E1488" w:rsidRDefault="008C5693">
      <w:r>
        <w:t xml:space="preserve">Извлечь голень и остудить. </w:t>
      </w:r>
    </w:p>
    <w:p w:rsidR="008C5693" w:rsidRDefault="008C5693">
      <w:r>
        <w:t xml:space="preserve">Отделить мясо от костей, поделить его на части вручную. </w:t>
      </w:r>
    </w:p>
    <w:p w:rsidR="008C5693" w:rsidRDefault="008C5693">
      <w:r>
        <w:t>Бульон процедить через сито</w:t>
      </w:r>
      <w:r w:rsidR="00664D09">
        <w:t>,</w:t>
      </w:r>
      <w:r>
        <w:t xml:space="preserve"> </w:t>
      </w:r>
      <w:r w:rsidR="00664D09">
        <w:t>о</w:t>
      </w:r>
      <w:r>
        <w:t xml:space="preserve">студив до 70 градусов. </w:t>
      </w:r>
      <w:r w:rsidR="00664D09">
        <w:t>Д</w:t>
      </w:r>
      <w:r>
        <w:t>обавить агар-агар, тщательно перемешать.</w:t>
      </w:r>
    </w:p>
    <w:p w:rsidR="008C5693" w:rsidRDefault="008C5693">
      <w:r>
        <w:t>Спаржу бланшировать в подсоленной воде до готовности.</w:t>
      </w:r>
    </w:p>
    <w:p w:rsidR="008C5693" w:rsidRDefault="008C5693">
      <w:r>
        <w:t xml:space="preserve">В форму выложить мясо индейки, спаржу, зеленый горошек и залить готовым бульоном. </w:t>
      </w:r>
    </w:p>
    <w:p w:rsidR="008C5693" w:rsidRDefault="008C5693">
      <w:r>
        <w:t xml:space="preserve">Поставить в холодильник на 1 час, накрыв пищевой пленкой. </w:t>
      </w:r>
    </w:p>
    <w:p w:rsidR="0083181A" w:rsidRDefault="0083181A" w:rsidP="0083181A">
      <w:r>
        <w:t>Сделать соус: яблоко натереть на мелкой терке, отжать сок. В яблочную массу добавить сок лимона, хрен, сметану и все тщательно перемешать.</w:t>
      </w:r>
    </w:p>
    <w:p w:rsidR="008C5693" w:rsidRDefault="00601185">
      <w:r>
        <w:t xml:space="preserve">Украсить блюдо зернами граната, свежим шпинатом и соусом из хрена. </w:t>
      </w:r>
    </w:p>
    <w:p w:rsidR="0083181A" w:rsidRDefault="0083181A">
      <w:r>
        <w:br w:type="page"/>
      </w:r>
    </w:p>
    <w:p w:rsidR="000805EF" w:rsidRDefault="000805EF">
      <w:pPr>
        <w:sectPr w:rsidR="000805EF" w:rsidSect="0083181A">
          <w:type w:val="continuous"/>
          <w:pgSz w:w="11906" w:h="16838"/>
          <w:pgMar w:top="567" w:right="850" w:bottom="426" w:left="1701" w:header="708" w:footer="708" w:gutter="0"/>
          <w:cols w:num="2" w:space="708"/>
          <w:docGrid w:linePitch="360"/>
        </w:sectPr>
      </w:pPr>
    </w:p>
    <w:p w:rsidR="00601185" w:rsidRDefault="008874B2">
      <w:r>
        <w:rPr>
          <w:noProof/>
          <w:lang w:eastAsia="ru-RU"/>
        </w:rPr>
        <w:lastRenderedPageBreak/>
        <w:drawing>
          <wp:inline distT="0" distB="0" distL="0" distR="0">
            <wp:extent cx="4360545" cy="3114675"/>
            <wp:effectExtent l="0" t="0" r="1905" b="9525"/>
            <wp:docPr id="5" name="Рисунок 5" descr="C:\Users\blisch\Desktop\Приложение_рецепты\Рецепты от Олега\ФОТО_ЗИМА\0V2A7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isch\Desktop\Приложение_рецепты\Рецепты от Олега\ФОТО_ЗИМА\0V2A769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185" w:rsidRDefault="00126393">
      <w:r>
        <w:t>Основные блюда</w:t>
      </w:r>
    </w:p>
    <w:p w:rsidR="00A25AF3" w:rsidRDefault="000732A6">
      <w:pPr>
        <w:rPr>
          <w:b/>
        </w:rPr>
      </w:pPr>
      <w:r>
        <w:rPr>
          <w:b/>
        </w:rPr>
        <w:t xml:space="preserve">108 </w:t>
      </w:r>
      <w:r w:rsidR="0083181A">
        <w:rPr>
          <w:b/>
        </w:rPr>
        <w:t xml:space="preserve">- </w:t>
      </w:r>
      <w:r w:rsidR="00664D09" w:rsidRPr="008874B2">
        <w:rPr>
          <w:b/>
        </w:rPr>
        <w:t>Лодочка из баклажанов</w:t>
      </w:r>
      <w:r w:rsidR="00A25AF3" w:rsidRPr="008874B2">
        <w:rPr>
          <w:b/>
        </w:rPr>
        <w:t xml:space="preserve"> с авокадо </w:t>
      </w:r>
      <w:r w:rsidR="0097452B">
        <w:rPr>
          <w:b/>
        </w:rPr>
        <w:t>(легкий)</w:t>
      </w:r>
    </w:p>
    <w:p w:rsidR="0083181A" w:rsidRPr="00947454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380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1103,2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ккал в 100г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3,3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7,0 Углеводы = 6,4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CE5563">
        <w:rPr>
          <w:rFonts w:ascii="Arial" w:hAnsi="Arial" w:cs="Arial"/>
          <w:b/>
          <w:bCs/>
          <w:sz w:val="20"/>
          <w:szCs w:val="20"/>
        </w:rPr>
        <w:t>–</w:t>
      </w:r>
      <w:proofErr w:type="gramStart"/>
      <w:r w:rsidR="00CE5563">
        <w:rPr>
          <w:rFonts w:ascii="Arial" w:hAnsi="Arial" w:cs="Arial"/>
          <w:b/>
          <w:bCs/>
          <w:sz w:val="20"/>
          <w:szCs w:val="20"/>
        </w:rPr>
        <w:t xml:space="preserve">70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минут</w:t>
      </w:r>
      <w:proofErr w:type="gramEnd"/>
    </w:p>
    <w:p w:rsidR="0083181A" w:rsidRPr="008874B2" w:rsidRDefault="0083181A">
      <w:pPr>
        <w:rPr>
          <w:b/>
        </w:rPr>
      </w:pPr>
    </w:p>
    <w:p w:rsidR="009E02A1" w:rsidRDefault="009E02A1">
      <w:r>
        <w:t>Ингредиенты:</w:t>
      </w:r>
    </w:p>
    <w:p w:rsidR="006B6FCC" w:rsidRDefault="006B6FCC">
      <w:r>
        <w:t>Баклажан – 1 штука</w:t>
      </w:r>
    </w:p>
    <w:p w:rsidR="006B6FCC" w:rsidRDefault="006B6FCC">
      <w:r>
        <w:t>Авокадо – 100 г</w:t>
      </w:r>
    </w:p>
    <w:p w:rsidR="006B6FCC" w:rsidRDefault="006B6FCC">
      <w:r>
        <w:t>Лук красный – 30 г</w:t>
      </w:r>
    </w:p>
    <w:p w:rsidR="006B6FCC" w:rsidRDefault="006B6FCC">
      <w:r>
        <w:t>Масло кунжутное – 5 г</w:t>
      </w:r>
    </w:p>
    <w:p w:rsidR="006B6FCC" w:rsidRDefault="006B6FCC">
      <w:r>
        <w:t>Бальзамический крем – 7 г</w:t>
      </w:r>
    </w:p>
    <w:p w:rsidR="006B6FCC" w:rsidRDefault="006B6FCC">
      <w:r>
        <w:t>Томаты сушеные или вяленые – 10 г</w:t>
      </w:r>
    </w:p>
    <w:p w:rsidR="006B6FCC" w:rsidRDefault="006B6FCC">
      <w:r>
        <w:t xml:space="preserve">Зелень – по вкусу </w:t>
      </w:r>
    </w:p>
    <w:p w:rsidR="006B6FCC" w:rsidRDefault="006B6FCC"/>
    <w:p w:rsidR="006B6FCC" w:rsidRDefault="006B6FCC">
      <w:r>
        <w:t>Приготовление:</w:t>
      </w:r>
    </w:p>
    <w:p w:rsidR="009E02A1" w:rsidRDefault="009E02A1">
      <w:r>
        <w:t xml:space="preserve">Целый баклажан </w:t>
      </w:r>
      <w:r w:rsidR="002F21C1">
        <w:t>помыть</w:t>
      </w:r>
      <w:r>
        <w:t xml:space="preserve">, </w:t>
      </w:r>
      <w:r w:rsidR="002F21C1">
        <w:t>сделать</w:t>
      </w:r>
      <w:r>
        <w:t xml:space="preserve"> небольшие надрезы. Зав</w:t>
      </w:r>
      <w:r w:rsidR="002F21C1">
        <w:t xml:space="preserve">ернуть </w:t>
      </w:r>
      <w:r>
        <w:t>в пергамент</w:t>
      </w:r>
      <w:r w:rsidR="002F21C1">
        <w:t xml:space="preserve"> и </w:t>
      </w:r>
      <w:r>
        <w:t>запе</w:t>
      </w:r>
      <w:r w:rsidR="002F21C1">
        <w:t>чь</w:t>
      </w:r>
      <w:r>
        <w:t xml:space="preserve"> </w:t>
      </w:r>
      <w:r w:rsidR="002F21C1">
        <w:t xml:space="preserve">до готовности в течение </w:t>
      </w:r>
      <w:r w:rsidR="00664D09">
        <w:t xml:space="preserve">40 минут </w:t>
      </w:r>
      <w:r>
        <w:t>при температуре 180 градусов.</w:t>
      </w:r>
    </w:p>
    <w:p w:rsidR="009E02A1" w:rsidRDefault="002F21C1">
      <w:r>
        <w:t>Очистить</w:t>
      </w:r>
      <w:r w:rsidR="009E02A1">
        <w:t xml:space="preserve"> от кожуры, сохраняя целостность баклажана. Разреза</w:t>
      </w:r>
      <w:r>
        <w:t>ть</w:t>
      </w:r>
      <w:r w:rsidR="009E02A1">
        <w:t xml:space="preserve"> вдоль пополам. </w:t>
      </w:r>
    </w:p>
    <w:p w:rsidR="00EE7C6E" w:rsidRDefault="009E02A1">
      <w:r>
        <w:t xml:space="preserve">Одну половину </w:t>
      </w:r>
      <w:r w:rsidR="00EE7C6E">
        <w:t>баклажана, авокадо и красный лук нареза</w:t>
      </w:r>
      <w:r w:rsidR="002F21C1">
        <w:t>ть</w:t>
      </w:r>
      <w:r w:rsidR="00EE7C6E">
        <w:t xml:space="preserve"> кубиком. </w:t>
      </w:r>
    </w:p>
    <w:p w:rsidR="009E02A1" w:rsidRDefault="00EE7C6E">
      <w:r>
        <w:t>Добав</w:t>
      </w:r>
      <w:r w:rsidR="002F21C1">
        <w:t xml:space="preserve">ить </w:t>
      </w:r>
      <w:r w:rsidR="009E02A1">
        <w:t>масло кунжутное и сок лимона</w:t>
      </w:r>
      <w:r>
        <w:t>, в</w:t>
      </w:r>
      <w:r w:rsidR="009E02A1">
        <w:t>се тщательно перемеш</w:t>
      </w:r>
      <w:r w:rsidR="002F21C1">
        <w:t>ать</w:t>
      </w:r>
      <w:r w:rsidR="009E02A1">
        <w:t xml:space="preserve">. </w:t>
      </w:r>
    </w:p>
    <w:p w:rsidR="009E02A1" w:rsidRDefault="009E02A1">
      <w:r>
        <w:t>Вы</w:t>
      </w:r>
      <w:r w:rsidR="002F21C1">
        <w:t>ложить</w:t>
      </w:r>
      <w:r>
        <w:t xml:space="preserve"> </w:t>
      </w:r>
      <w:r w:rsidR="006B6FCC">
        <w:t>получившуюся смесь</w:t>
      </w:r>
      <w:r>
        <w:t xml:space="preserve"> на вторую половину баклажана.</w:t>
      </w:r>
    </w:p>
    <w:p w:rsidR="009E02A1" w:rsidRDefault="006B6FCC">
      <w:r>
        <w:t>Запе</w:t>
      </w:r>
      <w:r w:rsidR="002F21C1">
        <w:t>чь</w:t>
      </w:r>
      <w:r>
        <w:t xml:space="preserve"> на пергаменте 10 минут при температуре 180 градусов. </w:t>
      </w:r>
    </w:p>
    <w:p w:rsidR="006B6FCC" w:rsidRDefault="006B6FCC">
      <w:r>
        <w:t>Укра</w:t>
      </w:r>
      <w:r w:rsidR="002F21C1">
        <w:t>сить</w:t>
      </w:r>
      <w:r>
        <w:t xml:space="preserve"> запеченный баклажан свежей зеленью, бальзамическим кремом и сушеными либо вялеными томатами. </w:t>
      </w:r>
    </w:p>
    <w:p w:rsidR="006B6FCC" w:rsidRDefault="006B6FCC"/>
    <w:p w:rsidR="0083181A" w:rsidRDefault="0083181A">
      <w:r>
        <w:br w:type="page"/>
      </w:r>
    </w:p>
    <w:p w:rsidR="005F3498" w:rsidRDefault="00126393">
      <w:r>
        <w:rPr>
          <w:noProof/>
          <w:lang w:eastAsia="ru-RU"/>
        </w:rPr>
        <w:lastRenderedPageBreak/>
        <w:drawing>
          <wp:inline distT="0" distB="0" distL="0" distR="0">
            <wp:extent cx="5019675" cy="3587780"/>
            <wp:effectExtent l="0" t="0" r="0" b="0"/>
            <wp:docPr id="6" name="Рисунок 6" descr="C:\Users\blisch\Desktop\Приложение_рецепты\Рецепты от Олега\ФОТО_ЗИМА\0V2A7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isch\Desktop\Приложение_рецепты\Рецепты от Олега\ФОТО_ЗИМА\0V2A78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43" cy="359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98" w:rsidRDefault="00126393">
      <w:r>
        <w:t>Десерт</w:t>
      </w:r>
    </w:p>
    <w:p w:rsidR="0083181A" w:rsidRDefault="000732A6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b/>
        </w:rPr>
        <w:t xml:space="preserve">109 </w:t>
      </w:r>
      <w:r w:rsidR="0083181A">
        <w:rPr>
          <w:b/>
        </w:rPr>
        <w:t xml:space="preserve">- </w:t>
      </w:r>
      <w:r w:rsidR="00B63E23" w:rsidRPr="00126393">
        <w:rPr>
          <w:b/>
        </w:rPr>
        <w:t>Чатни из тыквы и пьяной клюквы</w:t>
      </w:r>
      <w:r w:rsidR="0083181A"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97452B">
        <w:rPr>
          <w:rFonts w:ascii="Arial" w:hAnsi="Arial" w:cs="Arial"/>
          <w:b/>
          <w:bCs/>
          <w:sz w:val="20"/>
          <w:szCs w:val="20"/>
        </w:rPr>
        <w:t>(сложный)</w:t>
      </w:r>
    </w:p>
    <w:p w:rsidR="0083181A" w:rsidRPr="00947454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122,1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1,4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0,5 Углеводы = 27,3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CE5563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CE5563">
        <w:rPr>
          <w:rFonts w:ascii="Arial" w:hAnsi="Arial" w:cs="Arial"/>
          <w:b/>
          <w:bCs/>
          <w:sz w:val="20"/>
          <w:szCs w:val="20"/>
        </w:rPr>
        <w:t xml:space="preserve">180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83181A" w:rsidRPr="00126393" w:rsidRDefault="0083181A">
      <w:pPr>
        <w:rPr>
          <w:b/>
        </w:rPr>
      </w:pPr>
    </w:p>
    <w:p w:rsidR="00B63E23" w:rsidRDefault="00B63E23">
      <w:r>
        <w:t>Ингредиенты на порцию:</w:t>
      </w:r>
    </w:p>
    <w:p w:rsidR="00B63E23" w:rsidRDefault="00B63E23">
      <w:r>
        <w:t>Тыква – 100 г</w:t>
      </w:r>
    </w:p>
    <w:p w:rsidR="00B63E23" w:rsidRDefault="00B63E23">
      <w:r>
        <w:t>Апельсин – 150 г</w:t>
      </w:r>
    </w:p>
    <w:p w:rsidR="005E1488" w:rsidRDefault="00B63E23">
      <w:r>
        <w:t>Соль – 3 г</w:t>
      </w:r>
    </w:p>
    <w:p w:rsidR="00B63E23" w:rsidRDefault="00B63E23">
      <w:r>
        <w:t>Лимон – 15 г</w:t>
      </w:r>
    </w:p>
    <w:p w:rsidR="00B63E23" w:rsidRDefault="00B63E23">
      <w:r>
        <w:t xml:space="preserve">Имбирь – </w:t>
      </w:r>
      <w:r w:rsidR="0083181A">
        <w:t>5</w:t>
      </w:r>
      <w:r>
        <w:t xml:space="preserve"> г</w:t>
      </w:r>
    </w:p>
    <w:p w:rsidR="00B63E23" w:rsidRDefault="00B63E23">
      <w:r>
        <w:t>Сироп топинамбура – 100 г</w:t>
      </w:r>
    </w:p>
    <w:p w:rsidR="00B63E23" w:rsidRDefault="00B63E23">
      <w:r>
        <w:t>Корица в палочках – 1 шт</w:t>
      </w:r>
      <w:r w:rsidR="002F21C1">
        <w:t>.</w:t>
      </w:r>
    </w:p>
    <w:p w:rsidR="00B63E23" w:rsidRDefault="00B63E23">
      <w:r>
        <w:t>Уксус винный белый – 100 г</w:t>
      </w:r>
    </w:p>
    <w:p w:rsidR="00B63E23" w:rsidRDefault="00EB42AA">
      <w:r>
        <w:t>Вино белое сухое – 50 г</w:t>
      </w:r>
    </w:p>
    <w:p w:rsidR="00EB42AA" w:rsidRDefault="00EB42AA">
      <w:r>
        <w:t>Клюква – 50 г</w:t>
      </w:r>
    </w:p>
    <w:p w:rsidR="00EB42AA" w:rsidRDefault="00EB42AA"/>
    <w:p w:rsidR="00EB42AA" w:rsidRDefault="002F21C1">
      <w:r>
        <w:t>Пр</w:t>
      </w:r>
      <w:r w:rsidR="00BF0976">
        <w:t xml:space="preserve">иготовить пьяную клюкву. Для этого клюкву промыть и залить вином. </w:t>
      </w:r>
      <w:r w:rsidR="00EB42AA">
        <w:t>Добавить 30 г сиропа топинамб</w:t>
      </w:r>
      <w:r w:rsidR="00BF0976">
        <w:t>ура и мариновать 2 часа.</w:t>
      </w:r>
    </w:p>
    <w:p w:rsidR="00EB42AA" w:rsidRDefault="00BF0976">
      <w:r>
        <w:t xml:space="preserve">Тыкву очистить и нарезать средним кубиком. Посолить и хорошо перетереть руками. </w:t>
      </w:r>
    </w:p>
    <w:p w:rsidR="00EB42AA" w:rsidRDefault="00BF0976">
      <w:r>
        <w:t>Поставить в</w:t>
      </w:r>
      <w:r w:rsidR="00EB42AA">
        <w:t xml:space="preserve"> холодильник на ночь.</w:t>
      </w:r>
    </w:p>
    <w:p w:rsidR="00C47AD0" w:rsidRDefault="00C47AD0">
      <w:r>
        <w:t xml:space="preserve">Апельсин и лимон очистить от корочек и нарезать. </w:t>
      </w:r>
    </w:p>
    <w:p w:rsidR="00EB42AA" w:rsidRDefault="004E2D54">
      <w:r>
        <w:t>Тыкву хорошо промыть, добавить оставшийся с</w:t>
      </w:r>
      <w:r w:rsidR="00EB42AA">
        <w:t xml:space="preserve">ироп топинамбура, апельсин, лимон, </w:t>
      </w:r>
      <w:r>
        <w:t xml:space="preserve">натертый на мелкой терке </w:t>
      </w:r>
      <w:r w:rsidR="00EB42AA">
        <w:t>корень имбиря, белый винный уксус и палочку корицы</w:t>
      </w:r>
      <w:r>
        <w:t>.</w:t>
      </w:r>
    </w:p>
    <w:p w:rsidR="00EB42AA" w:rsidRDefault="00EB42AA">
      <w:r>
        <w:t>Дов</w:t>
      </w:r>
      <w:r w:rsidR="00C47AD0">
        <w:t>ести</w:t>
      </w:r>
      <w:r>
        <w:t xml:space="preserve"> до кипения и туши</w:t>
      </w:r>
      <w:r w:rsidR="00C47AD0">
        <w:t xml:space="preserve">ть </w:t>
      </w:r>
      <w:r>
        <w:t xml:space="preserve">50 минут на медленном огне. </w:t>
      </w:r>
    </w:p>
    <w:p w:rsidR="00EB42AA" w:rsidRDefault="00EB42AA">
      <w:r>
        <w:t>Осту</w:t>
      </w:r>
      <w:r w:rsidR="00C47AD0">
        <w:t>дить</w:t>
      </w:r>
      <w:r>
        <w:t xml:space="preserve">, </w:t>
      </w:r>
      <w:r w:rsidR="00C47AD0">
        <w:t>снять палочку корицы</w:t>
      </w:r>
      <w:r>
        <w:t xml:space="preserve">. </w:t>
      </w:r>
    </w:p>
    <w:p w:rsidR="00EB42AA" w:rsidRDefault="00C47AD0">
      <w:r>
        <w:t>Получившуюся смесь разделить пополам.</w:t>
      </w:r>
      <w:r w:rsidR="00EB42AA">
        <w:t xml:space="preserve"> </w:t>
      </w:r>
      <w:r>
        <w:t>О</w:t>
      </w:r>
      <w:r w:rsidR="00EB42AA">
        <w:t>дну половину измельч</w:t>
      </w:r>
      <w:r>
        <w:t>ить</w:t>
      </w:r>
      <w:r w:rsidR="00EB42AA">
        <w:t xml:space="preserve"> в блендере до однородной консистенции</w:t>
      </w:r>
      <w:r>
        <w:t xml:space="preserve"> и смешать в общую массу </w:t>
      </w:r>
      <w:r w:rsidR="00EB42AA">
        <w:t xml:space="preserve">со второй половиной.  </w:t>
      </w:r>
    </w:p>
    <w:p w:rsidR="00EB42AA" w:rsidRDefault="00EB42AA">
      <w:r>
        <w:t>Пода</w:t>
      </w:r>
      <w:r w:rsidR="00C47AD0">
        <w:t>вать</w:t>
      </w:r>
      <w:r>
        <w:t xml:space="preserve"> холодной, украсив пьяной клюквой.</w:t>
      </w:r>
    </w:p>
    <w:p w:rsidR="0083181A" w:rsidRDefault="00EB42AA">
      <w:r>
        <w:t>Хорошо сочетается с мясом птицы.</w:t>
      </w:r>
      <w:r w:rsidR="0083181A">
        <w:br w:type="page"/>
      </w:r>
    </w:p>
    <w:p w:rsidR="00EB42AA" w:rsidRDefault="00126393">
      <w:r>
        <w:rPr>
          <w:noProof/>
          <w:lang w:eastAsia="ru-RU"/>
        </w:rPr>
        <w:lastRenderedPageBreak/>
        <w:drawing>
          <wp:inline distT="0" distB="0" distL="0" distR="0">
            <wp:extent cx="4629150" cy="3551740"/>
            <wp:effectExtent l="0" t="0" r="0" b="0"/>
            <wp:docPr id="7" name="Рисунок 7" descr="C:\Users\blisch\Desktop\Приложение_рецепты\Рецепты от Олега\ФОТО_ЗИМА\0V2A7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isch\Desktop\Приложение_рецепты\Рецепты от Олега\ФОТО_ЗИМА\0V2A77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959" cy="355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6393" w:rsidRDefault="00126393">
      <w:r>
        <w:t>Основные блюда</w:t>
      </w:r>
      <w:r w:rsidR="006500A3">
        <w:t xml:space="preserve"> </w:t>
      </w:r>
    </w:p>
    <w:p w:rsidR="00CC7046" w:rsidRPr="000732A6" w:rsidRDefault="000732A6">
      <w:pPr>
        <w:rPr>
          <w:b/>
        </w:rPr>
      </w:pPr>
      <w:r w:rsidRPr="000732A6">
        <w:rPr>
          <w:b/>
        </w:rPr>
        <w:t xml:space="preserve">110 </w:t>
      </w:r>
      <w:r w:rsidR="0083181A">
        <w:rPr>
          <w:b/>
        </w:rPr>
        <w:t xml:space="preserve">- </w:t>
      </w:r>
      <w:r w:rsidR="00B553B4" w:rsidRPr="000732A6">
        <w:rPr>
          <w:b/>
        </w:rPr>
        <w:t>Судак, фаршированный цветной капустой и грибами, в сливочно-луковом соусе</w:t>
      </w:r>
      <w:r w:rsidR="0097452B">
        <w:rPr>
          <w:b/>
        </w:rPr>
        <w:t xml:space="preserve"> (средний)</w:t>
      </w:r>
    </w:p>
    <w:p w:rsidR="0083181A" w:rsidRPr="00947454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179,4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15,5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12,0 Углеводы = 2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6500A3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6500A3">
        <w:rPr>
          <w:rFonts w:ascii="Arial" w:hAnsi="Arial" w:cs="Arial"/>
          <w:b/>
          <w:bCs/>
          <w:sz w:val="20"/>
          <w:szCs w:val="20"/>
        </w:rPr>
        <w:t xml:space="preserve">60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B553B4" w:rsidRDefault="00B553B4"/>
    <w:p w:rsidR="00B553B4" w:rsidRDefault="00B553B4">
      <w:r>
        <w:t>Ингредиенты</w:t>
      </w:r>
      <w:r w:rsidR="00210369">
        <w:t>:</w:t>
      </w:r>
    </w:p>
    <w:p w:rsidR="00B553B4" w:rsidRDefault="00B553B4">
      <w:r>
        <w:t>Судак – 300 г</w:t>
      </w:r>
    </w:p>
    <w:p w:rsidR="00B553B4" w:rsidRDefault="00B553B4">
      <w:r>
        <w:t>Цветная капуста – 70 г</w:t>
      </w:r>
    </w:p>
    <w:p w:rsidR="00B553B4" w:rsidRDefault="00B553B4">
      <w:r>
        <w:t>Грибы свежие – 30 г</w:t>
      </w:r>
    </w:p>
    <w:p w:rsidR="00B553B4" w:rsidRDefault="00B553B4">
      <w:r>
        <w:t>Лук-порей – 40 г</w:t>
      </w:r>
    </w:p>
    <w:p w:rsidR="00B553B4" w:rsidRDefault="00B553B4">
      <w:r>
        <w:t>Масло сливочное – 30 г</w:t>
      </w:r>
    </w:p>
    <w:p w:rsidR="00B553B4" w:rsidRDefault="00B553B4">
      <w:r>
        <w:t>Масло оливковое – 10 г</w:t>
      </w:r>
    </w:p>
    <w:p w:rsidR="00B553B4" w:rsidRDefault="00B553B4">
      <w:r>
        <w:t>Сливки 22%</w:t>
      </w:r>
      <w:r w:rsidR="00525FC8">
        <w:t xml:space="preserve"> – </w:t>
      </w:r>
      <w:r>
        <w:t>50 г</w:t>
      </w:r>
    </w:p>
    <w:p w:rsidR="00B553B4" w:rsidRDefault="00B553B4">
      <w:r>
        <w:t>Соль – по вкусу</w:t>
      </w:r>
    </w:p>
    <w:p w:rsidR="00B553B4" w:rsidRDefault="00B553B4">
      <w:r>
        <w:t>Тархун свежий – 6 г</w:t>
      </w:r>
    </w:p>
    <w:p w:rsidR="00B553B4" w:rsidRDefault="001E0600">
      <w:r>
        <w:t>Копченая паприка – 2 г</w:t>
      </w:r>
    </w:p>
    <w:p w:rsidR="00B553B4" w:rsidRDefault="00B553B4"/>
    <w:p w:rsidR="00B553B4" w:rsidRDefault="00B553B4">
      <w:r>
        <w:t>Приготовление</w:t>
      </w:r>
    </w:p>
    <w:p w:rsidR="00B553B4" w:rsidRDefault="00525FC8">
      <w:r>
        <w:t>Судака очистить от чешуи и внутренност</w:t>
      </w:r>
      <w:r w:rsidR="00210369">
        <w:t>ей</w:t>
      </w:r>
      <w:r>
        <w:t xml:space="preserve"> и разделать на филе. </w:t>
      </w:r>
    </w:p>
    <w:p w:rsidR="00525FC8" w:rsidRDefault="00525FC8" w:rsidP="00210369">
      <w:r>
        <w:t>Филе снять с кожи</w:t>
      </w:r>
      <w:r w:rsidR="00210369">
        <w:t xml:space="preserve">, </w:t>
      </w:r>
      <w:r>
        <w:t>остави</w:t>
      </w:r>
      <w:r w:rsidR="00210369">
        <w:t>в</w:t>
      </w:r>
      <w:r>
        <w:t xml:space="preserve"> кожу целой</w:t>
      </w:r>
      <w:r w:rsidR="00210369">
        <w:t>, и нарезать крупным кубиком. П</w:t>
      </w:r>
      <w:r>
        <w:t xml:space="preserve">еремешать со сливочным маслом и солью. </w:t>
      </w:r>
    </w:p>
    <w:p w:rsidR="00525FC8" w:rsidRDefault="00525FC8">
      <w:r>
        <w:t>Цветную капусту и грибы</w:t>
      </w:r>
      <w:r w:rsidR="00210369">
        <w:t xml:space="preserve"> б</w:t>
      </w:r>
      <w:r>
        <w:t xml:space="preserve">ланшировать в подсоленной воде, доведя до кипения. </w:t>
      </w:r>
      <w:r w:rsidR="00210369">
        <w:t>Крупно нарезать, добавить к кусочкам судака.</w:t>
      </w:r>
    </w:p>
    <w:p w:rsidR="001E0600" w:rsidRDefault="00210369" w:rsidP="001E0600">
      <w:r>
        <w:t>Приготовить с</w:t>
      </w:r>
      <w:r w:rsidR="001E0600">
        <w:t>оус: лук-порей раздели</w:t>
      </w:r>
      <w:r>
        <w:t xml:space="preserve">ть </w:t>
      </w:r>
      <w:r w:rsidR="001E0600">
        <w:t>на две части. Одну часть наре</w:t>
      </w:r>
      <w:r>
        <w:t>зать</w:t>
      </w:r>
      <w:r w:rsidR="001E0600">
        <w:t xml:space="preserve"> тонкой соломкой, обжари</w:t>
      </w:r>
      <w:r>
        <w:t>ть</w:t>
      </w:r>
      <w:r w:rsidR="001E0600">
        <w:t xml:space="preserve"> на оливковом масле. Добави</w:t>
      </w:r>
      <w:r>
        <w:t>ть</w:t>
      </w:r>
      <w:r w:rsidR="001E0600">
        <w:t xml:space="preserve"> сливки и тщательно перемеш</w:t>
      </w:r>
      <w:r>
        <w:t>ив</w:t>
      </w:r>
      <w:r w:rsidR="001E0600">
        <w:t>а</w:t>
      </w:r>
      <w:r>
        <w:t>ть</w:t>
      </w:r>
      <w:r w:rsidR="001E0600">
        <w:t xml:space="preserve"> пока сливки не загустеют. </w:t>
      </w:r>
    </w:p>
    <w:p w:rsidR="001E0600" w:rsidRDefault="00525FC8" w:rsidP="001E0600">
      <w:r>
        <w:t xml:space="preserve">Фарш выложить на кожу </w:t>
      </w:r>
      <w:r w:rsidR="00210369">
        <w:t xml:space="preserve">судака </w:t>
      </w:r>
      <w:r>
        <w:t xml:space="preserve">и скрутить, выложить на пергамент, смазать оливковым маслом и запекать </w:t>
      </w:r>
      <w:r w:rsidR="00210369">
        <w:t xml:space="preserve">в течение 25 минут </w:t>
      </w:r>
      <w:r>
        <w:t xml:space="preserve">при температуре 160 градусов. </w:t>
      </w:r>
      <w:r w:rsidR="00210369">
        <w:t>Оставшийся</w:t>
      </w:r>
      <w:r w:rsidR="001E0600">
        <w:t xml:space="preserve"> лук-поре</w:t>
      </w:r>
      <w:r w:rsidR="00210369">
        <w:t>й</w:t>
      </w:r>
      <w:r w:rsidR="001E0600">
        <w:t xml:space="preserve"> смазать оливковым маслом, выложить на судака и запечь. </w:t>
      </w:r>
    </w:p>
    <w:p w:rsidR="0083181A" w:rsidRDefault="001E0600">
      <w:r>
        <w:t>Судака вы</w:t>
      </w:r>
      <w:r w:rsidR="00210369">
        <w:t>ложить</w:t>
      </w:r>
      <w:r>
        <w:t xml:space="preserve"> на соус, сверху украсить свежим тархуном и копченой паприкой. </w:t>
      </w:r>
      <w:r w:rsidR="0083181A">
        <w:br w:type="page"/>
      </w:r>
    </w:p>
    <w:p w:rsidR="007E6F9E" w:rsidRDefault="000732A6">
      <w:r>
        <w:rPr>
          <w:noProof/>
          <w:lang w:eastAsia="ru-RU"/>
        </w:rPr>
        <w:lastRenderedPageBreak/>
        <w:drawing>
          <wp:inline distT="0" distB="0" distL="0" distR="0">
            <wp:extent cx="4360546" cy="3114675"/>
            <wp:effectExtent l="0" t="0" r="1905" b="0"/>
            <wp:docPr id="3" name="Рисунок 3" descr="C:\Users\blisch\Desktop\Приложение_рецепты\РЕЦЕПТЫ\Новые рецепты\ФОТО_ЗИМА\111 Квашеный корень сельдерея с брусникой и яблока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РЕЦЕПТЫ\Новые рецепты\ФОТО_ЗИМА\111 Квашеный корень сельдерея с брусникой и яблоками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582" cy="3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52B" w:rsidRDefault="00126393">
      <w:r>
        <w:t>Закуски</w:t>
      </w:r>
      <w:r w:rsidR="006500A3">
        <w:t xml:space="preserve"> </w:t>
      </w:r>
    </w:p>
    <w:p w:rsidR="00EA75B2" w:rsidRPr="000732A6" w:rsidRDefault="000732A6">
      <w:pPr>
        <w:rPr>
          <w:b/>
        </w:rPr>
      </w:pPr>
      <w:r w:rsidRPr="000732A6">
        <w:rPr>
          <w:b/>
        </w:rPr>
        <w:t>111</w:t>
      </w:r>
      <w:r w:rsidR="0083181A">
        <w:rPr>
          <w:b/>
        </w:rPr>
        <w:t xml:space="preserve"> - </w:t>
      </w:r>
      <w:r w:rsidR="00EA75B2" w:rsidRPr="000732A6">
        <w:rPr>
          <w:b/>
        </w:rPr>
        <w:t>Квашеный корень сельдерея с брусникой и яблоками</w:t>
      </w:r>
      <w:r w:rsidR="0097452B">
        <w:rPr>
          <w:b/>
        </w:rPr>
        <w:t xml:space="preserve"> (средний)</w:t>
      </w:r>
    </w:p>
    <w:p w:rsidR="0083181A" w:rsidRPr="00947454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сахара, вегетарианское меню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550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48,8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1,0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0,4 Углеводы = 10,1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6500A3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6500A3">
        <w:rPr>
          <w:rFonts w:ascii="Arial" w:hAnsi="Arial" w:cs="Arial"/>
          <w:b/>
          <w:bCs/>
          <w:sz w:val="20"/>
          <w:szCs w:val="20"/>
        </w:rPr>
        <w:t xml:space="preserve">90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EA75B2" w:rsidRDefault="00EA75B2"/>
    <w:p w:rsidR="00EA75B2" w:rsidRDefault="00EA75B2">
      <w:r>
        <w:t xml:space="preserve">Ингредиенты </w:t>
      </w:r>
    </w:p>
    <w:p w:rsidR="00EA75B2" w:rsidRDefault="00EA75B2">
      <w:r>
        <w:t>Корень сельдерея – 300 г</w:t>
      </w:r>
    </w:p>
    <w:p w:rsidR="00EA75B2" w:rsidRDefault="00EA75B2">
      <w:r>
        <w:t>Яблоки зеленые – 250 г</w:t>
      </w:r>
    </w:p>
    <w:p w:rsidR="00EA75B2" w:rsidRDefault="00EA75B2">
      <w:r>
        <w:t>Уксус яблочный – 20 г</w:t>
      </w:r>
    </w:p>
    <w:p w:rsidR="00EA75B2" w:rsidRDefault="00EA75B2">
      <w:r>
        <w:t>Сахар – 30 г</w:t>
      </w:r>
    </w:p>
    <w:p w:rsidR="00EA75B2" w:rsidRDefault="00EA75B2">
      <w:r>
        <w:t>Уксус винный – 50 г</w:t>
      </w:r>
    </w:p>
    <w:p w:rsidR="00EA75B2" w:rsidRDefault="00EA75B2">
      <w:r>
        <w:t>Лавровый лист – 4 штуки</w:t>
      </w:r>
    </w:p>
    <w:p w:rsidR="00EA75B2" w:rsidRDefault="00EA75B2">
      <w:r>
        <w:t>Перец горошком – 3 г</w:t>
      </w:r>
    </w:p>
    <w:p w:rsidR="00EA75B2" w:rsidRDefault="00EA75B2">
      <w:r>
        <w:t>Брусника – 20 г</w:t>
      </w:r>
    </w:p>
    <w:p w:rsidR="00EA75B2" w:rsidRDefault="00EA75B2">
      <w:r>
        <w:t xml:space="preserve">Тмин - </w:t>
      </w:r>
      <w:r w:rsidR="00CA7050">
        <w:t>3</w:t>
      </w:r>
      <w:r>
        <w:t xml:space="preserve"> г</w:t>
      </w:r>
    </w:p>
    <w:p w:rsidR="00EA75B2" w:rsidRDefault="00EA75B2">
      <w:r>
        <w:t>Чеснок – 4 зубчика</w:t>
      </w:r>
    </w:p>
    <w:p w:rsidR="00EA75B2" w:rsidRDefault="00EA75B2">
      <w:r>
        <w:t>Вода – 150 г</w:t>
      </w:r>
    </w:p>
    <w:p w:rsidR="0083181A" w:rsidRPr="006500A3" w:rsidRDefault="0083181A">
      <w:r w:rsidRPr="006500A3">
        <w:t xml:space="preserve">Оливковое масло – </w:t>
      </w:r>
      <w:r w:rsidR="006500A3" w:rsidRPr="006500A3">
        <w:t>5</w:t>
      </w:r>
      <w:r w:rsidRPr="006500A3">
        <w:t xml:space="preserve"> г</w:t>
      </w:r>
    </w:p>
    <w:p w:rsidR="00EA75B2" w:rsidRDefault="00EA75B2"/>
    <w:p w:rsidR="00996BFD" w:rsidRDefault="00996BFD">
      <w:r>
        <w:t>Приготовление</w:t>
      </w:r>
    </w:p>
    <w:p w:rsidR="00EA75B2" w:rsidRDefault="00EA75B2">
      <w:r>
        <w:t xml:space="preserve">Корень сельдерея и яблоки </w:t>
      </w:r>
      <w:r w:rsidR="00CA7050">
        <w:t>о</w:t>
      </w:r>
      <w:r>
        <w:t xml:space="preserve">чистить, нарезать тонкими слайсами. Сбрызнуть яблочным уксусом, убрать в холодильник на 1 час. </w:t>
      </w:r>
    </w:p>
    <w:p w:rsidR="00EA75B2" w:rsidRDefault="00CA7050">
      <w:r>
        <w:t>Сделать рассол: с</w:t>
      </w:r>
      <w:r w:rsidR="00EA75B2">
        <w:t>ахар</w:t>
      </w:r>
      <w:r>
        <w:t>, в</w:t>
      </w:r>
      <w:r w:rsidR="00EA75B2">
        <w:t>инный уксус, лавровый лист, перец горошком, брусника, тмин, чеснок, заложить в воду (150 г), довести до кипения, остудить до 70 градусов.</w:t>
      </w:r>
    </w:p>
    <w:p w:rsidR="00EA75B2" w:rsidRDefault="00EA75B2">
      <w:r>
        <w:t>Залить яблоки и корень сельдерея.</w:t>
      </w:r>
    </w:p>
    <w:p w:rsidR="00EA75B2" w:rsidRDefault="00EA75B2">
      <w:r>
        <w:t>Стерилизовать банки.</w:t>
      </w:r>
    </w:p>
    <w:p w:rsidR="00EA75B2" w:rsidRDefault="00EA75B2">
      <w:r>
        <w:t>Выложит</w:t>
      </w:r>
      <w:r w:rsidR="00574D01">
        <w:t>ь</w:t>
      </w:r>
      <w:r>
        <w:t xml:space="preserve"> </w:t>
      </w:r>
      <w:r w:rsidR="00996BFD">
        <w:t xml:space="preserve">смесь </w:t>
      </w:r>
      <w:r>
        <w:t xml:space="preserve">в банки, закрыть и убрать их в холодное место на 12 часов. </w:t>
      </w:r>
    </w:p>
    <w:p w:rsidR="00EA75B2" w:rsidRDefault="00EA75B2">
      <w:r>
        <w:t>Подавать, заправив оливковым маслом.</w:t>
      </w:r>
    </w:p>
    <w:p w:rsidR="00EA75B2" w:rsidRDefault="00EA75B2"/>
    <w:p w:rsidR="0083181A" w:rsidRDefault="00A93A5F">
      <w:r>
        <w:t xml:space="preserve">Хорошо сочетается с мясными блюдами. </w:t>
      </w:r>
    </w:p>
    <w:p w:rsidR="00A93A5F" w:rsidRDefault="0083181A">
      <w:r>
        <w:br w:type="page"/>
      </w:r>
      <w:r w:rsidR="00126393">
        <w:rPr>
          <w:noProof/>
          <w:lang w:eastAsia="ru-RU"/>
        </w:rPr>
        <w:lastRenderedPageBreak/>
        <w:drawing>
          <wp:inline distT="0" distB="0" distL="0" distR="0">
            <wp:extent cx="4307206" cy="3076575"/>
            <wp:effectExtent l="0" t="0" r="0" b="0"/>
            <wp:docPr id="9" name="Рисунок 9" descr="C:\Users\blisch\Desktop\Приложение_рецепты\Рецепты от Олега\ФОТО_ЗИМА\0V2A7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lisch\Desktop\Приложение_рецепты\Рецепты от Олега\ФОТО_ЗИМА\0V2A788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869" cy="308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2A6" w:rsidRDefault="000732A6" w:rsidP="000732A6"/>
    <w:p w:rsidR="000732A6" w:rsidRDefault="000732A6" w:rsidP="000732A6">
      <w:r>
        <w:t>Основные блюда</w:t>
      </w:r>
    </w:p>
    <w:p w:rsidR="00F97687" w:rsidRPr="00996BFD" w:rsidRDefault="000732A6">
      <w:pPr>
        <w:rPr>
          <w:b/>
        </w:rPr>
      </w:pPr>
      <w:r>
        <w:rPr>
          <w:b/>
        </w:rPr>
        <w:t xml:space="preserve">112 </w:t>
      </w:r>
      <w:r w:rsidR="0083181A">
        <w:rPr>
          <w:b/>
        </w:rPr>
        <w:t xml:space="preserve">- </w:t>
      </w:r>
      <w:r w:rsidR="00F97687" w:rsidRPr="00996BFD">
        <w:rPr>
          <w:b/>
        </w:rPr>
        <w:t>Утиное филе с томлеными грушами</w:t>
      </w:r>
      <w:r w:rsidR="0097452B">
        <w:rPr>
          <w:b/>
        </w:rPr>
        <w:t xml:space="preserve"> </w:t>
      </w:r>
      <w:r w:rsidR="0097452B">
        <w:rPr>
          <w:b/>
        </w:rPr>
        <w:t>(средний)</w:t>
      </w:r>
    </w:p>
    <w:p w:rsid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450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190,5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83181A" w:rsidRPr="0083181A" w:rsidRDefault="0083181A" w:rsidP="0083181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6,5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12,9 Углеводы = 11,6</w:t>
      </w:r>
    </w:p>
    <w:p w:rsidR="0083181A" w:rsidRPr="0083181A" w:rsidRDefault="0083181A" w:rsidP="0083181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>
        <w:rPr>
          <w:rFonts w:ascii="Arial" w:hAnsi="Arial" w:cs="Arial"/>
          <w:b/>
          <w:bCs/>
          <w:sz w:val="20"/>
          <w:szCs w:val="20"/>
        </w:rPr>
        <w:t>--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6500A3">
        <w:rPr>
          <w:rFonts w:ascii="Arial" w:hAnsi="Arial" w:cs="Arial"/>
          <w:b/>
          <w:bCs/>
          <w:sz w:val="20"/>
          <w:szCs w:val="20"/>
        </w:rPr>
        <w:t xml:space="preserve">60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CA6BCE" w:rsidRDefault="00CA6BCE"/>
    <w:p w:rsidR="00CA6BCE" w:rsidRDefault="00CA6BCE">
      <w:r>
        <w:t>Ингредиенты:</w:t>
      </w:r>
    </w:p>
    <w:p w:rsidR="00F97687" w:rsidRDefault="00F97687">
      <w:r>
        <w:t>Утиное филе – 200 г</w:t>
      </w:r>
    </w:p>
    <w:p w:rsidR="00F97687" w:rsidRDefault="00F97687">
      <w:r>
        <w:t>Груша – 1 шт</w:t>
      </w:r>
      <w:r w:rsidR="00996BFD">
        <w:t>.</w:t>
      </w:r>
      <w:r>
        <w:t xml:space="preserve"> (240 г)</w:t>
      </w:r>
    </w:p>
    <w:p w:rsidR="00996BFD" w:rsidRDefault="00996BFD" w:rsidP="00996BFD">
      <w:r>
        <w:t>Вишня – 20 г</w:t>
      </w:r>
    </w:p>
    <w:p w:rsidR="00F97687" w:rsidRDefault="00F97687">
      <w:r>
        <w:t>Бадьян – 2 г</w:t>
      </w:r>
    </w:p>
    <w:p w:rsidR="00F97687" w:rsidRDefault="00F97687">
      <w:r>
        <w:t>Морковь свежая – 10 г</w:t>
      </w:r>
    </w:p>
    <w:p w:rsidR="00F97687" w:rsidRDefault="00F97687">
      <w:r>
        <w:t>Салатный лист – 15 г</w:t>
      </w:r>
    </w:p>
    <w:p w:rsidR="00F97687" w:rsidRDefault="009E6AF9">
      <w:r>
        <w:t>Мед – 20 г</w:t>
      </w:r>
    </w:p>
    <w:p w:rsidR="009E6AF9" w:rsidRDefault="009E6AF9">
      <w:r>
        <w:t>Корица молотая – 2 г</w:t>
      </w:r>
    </w:p>
    <w:p w:rsidR="00CA6BCE" w:rsidRDefault="00CA6BCE">
      <w:r>
        <w:t xml:space="preserve">Вишневый сок </w:t>
      </w:r>
      <w:r w:rsidR="00996BFD">
        <w:t xml:space="preserve">или </w:t>
      </w:r>
      <w:r>
        <w:t>домашний компот из вишни – 100 г</w:t>
      </w:r>
    </w:p>
    <w:p w:rsidR="00CA6BCE" w:rsidRDefault="00CA6BCE">
      <w:r>
        <w:t>Соевый лецитин – 3 г</w:t>
      </w:r>
    </w:p>
    <w:p w:rsidR="00996BFD" w:rsidRDefault="00996BFD"/>
    <w:p w:rsidR="00996BFD" w:rsidRDefault="00996BFD">
      <w:r>
        <w:t>Приготовление</w:t>
      </w:r>
    </w:p>
    <w:p w:rsidR="009E6AF9" w:rsidRDefault="009E6AF9">
      <w:r>
        <w:t>Филе утки обсушить</w:t>
      </w:r>
      <w:r w:rsidR="00CA6BCE">
        <w:t>, обжарить на сковородке с толстым дном со стороны кожи</w:t>
      </w:r>
      <w:r w:rsidR="00996BFD">
        <w:t>,</w:t>
      </w:r>
      <w:r w:rsidR="00CA6BCE">
        <w:t xml:space="preserve"> не переворачивая и не добавляя масло. Пока весь жир не растопится. </w:t>
      </w:r>
    </w:p>
    <w:p w:rsidR="00CA6BCE" w:rsidRDefault="00CA6BCE">
      <w:r>
        <w:t xml:space="preserve">Филе переложить на пергамент кожей вверх, и запекать </w:t>
      </w:r>
      <w:r w:rsidR="00574D01">
        <w:t xml:space="preserve">в течение 15 минут </w:t>
      </w:r>
      <w:r>
        <w:t>при температуре 160 градусов.</w:t>
      </w:r>
    </w:p>
    <w:p w:rsidR="00CA6BCE" w:rsidRDefault="00CA6BCE">
      <w:r>
        <w:t xml:space="preserve">Груши </w:t>
      </w:r>
      <w:r w:rsidR="00996BFD">
        <w:t>о</w:t>
      </w:r>
      <w:r>
        <w:t>чистить от кожуры, разрезать вдоль. Очистить сердцевину, заложи</w:t>
      </w:r>
      <w:r w:rsidR="00996BFD">
        <w:t xml:space="preserve">ть </w:t>
      </w:r>
      <w:r>
        <w:t xml:space="preserve">туда звездочки бадьяна. Смазать частью меда и корицей. Добавить </w:t>
      </w:r>
      <w:r w:rsidR="00996BFD">
        <w:t xml:space="preserve">к груше </w:t>
      </w:r>
      <w:r>
        <w:t xml:space="preserve">жир, оставшийся с жарки утки. Запекать при температуре 180 градусов в течение 20 минут. </w:t>
      </w:r>
    </w:p>
    <w:p w:rsidR="00CA6BCE" w:rsidRDefault="00996BFD" w:rsidP="00CA6BCE">
      <w:r>
        <w:t>Приготовить с</w:t>
      </w:r>
      <w:r w:rsidR="00CA6BCE">
        <w:t xml:space="preserve">оус: в вишню добавить оставшийся мед, довести до кипения на среднем огне. </w:t>
      </w:r>
    </w:p>
    <w:p w:rsidR="00CA6BCE" w:rsidRDefault="00CA6BCE">
      <w:r>
        <w:t>Готовое утиное филе посолить по вкусу, украсить лентами моркови, листьями салата</w:t>
      </w:r>
      <w:r w:rsidR="006A1EED">
        <w:t>,</w:t>
      </w:r>
      <w:r>
        <w:t xml:space="preserve"> </w:t>
      </w:r>
      <w:r w:rsidR="00574D01">
        <w:t>томлеными</w:t>
      </w:r>
      <w:r w:rsidR="006A1EED">
        <w:t xml:space="preserve"> грушами</w:t>
      </w:r>
      <w:r>
        <w:t xml:space="preserve"> и вишневым соусом. </w:t>
      </w:r>
    </w:p>
    <w:p w:rsidR="00CA6BCE" w:rsidRDefault="00CA6BCE"/>
    <w:p w:rsidR="003E3577" w:rsidRDefault="00CA6BCE">
      <w:r>
        <w:t xml:space="preserve">Для украшения использована </w:t>
      </w:r>
      <w:proofErr w:type="spellStart"/>
      <w:r w:rsidR="00996BFD">
        <w:t>э</w:t>
      </w:r>
      <w:r>
        <w:t>спума</w:t>
      </w:r>
      <w:proofErr w:type="spellEnd"/>
      <w:r>
        <w:t xml:space="preserve"> (пена) из вишни: </w:t>
      </w:r>
      <w:r w:rsidR="006A1EED">
        <w:t>в</w:t>
      </w:r>
      <w:r>
        <w:t xml:space="preserve">ишневый сок смешать с соевым лецитином и взбить блендером до образования пены. </w:t>
      </w:r>
      <w:r w:rsidR="003E3577">
        <w:br w:type="page"/>
      </w:r>
    </w:p>
    <w:p w:rsidR="003E3577" w:rsidRDefault="003E3577" w:rsidP="003E3577">
      <w:r>
        <w:rPr>
          <w:noProof/>
          <w:lang w:eastAsia="ru-RU"/>
        </w:rPr>
        <w:lastRenderedPageBreak/>
        <w:drawing>
          <wp:inline distT="0" distB="0" distL="0" distR="0">
            <wp:extent cx="4953000" cy="3535582"/>
            <wp:effectExtent l="0" t="0" r="0" b="8255"/>
            <wp:docPr id="10" name="Рисунок 10" descr="C:\Users\blisch\Desktop\Приложение_рецепты\РЕЦЕПТЫ\Новые рецепты\Новогодние рецепты\113- Нуга из кураги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РЕЦЕПТЫ\Новые рецепты\Новогодние рецепты\113- Нуга из кураги⠀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759" cy="353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77" w:rsidRDefault="003E3577" w:rsidP="003E3577">
      <w:r>
        <w:t>Десерт</w:t>
      </w:r>
      <w:r w:rsidR="00A97FFA">
        <w:t xml:space="preserve"> </w:t>
      </w:r>
    </w:p>
    <w:p w:rsidR="003E3577" w:rsidRPr="00996BFD" w:rsidRDefault="003E3577" w:rsidP="003E3577">
      <w:pPr>
        <w:rPr>
          <w:b/>
        </w:rPr>
      </w:pPr>
      <w:r>
        <w:rPr>
          <w:b/>
        </w:rPr>
        <w:t xml:space="preserve">113 - </w:t>
      </w:r>
      <w:r w:rsidRPr="00D05F48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Нуга из кураги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(легкий)</w:t>
      </w:r>
    </w:p>
    <w:p w:rsidR="003E3577" w:rsidRPr="00947454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color w:val="9E0021"/>
          <w:sz w:val="32"/>
          <w:szCs w:val="32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сахара, вегетарианское меню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220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Pr="0083181A">
        <w:rPr>
          <w:rFonts w:ascii="Arial" w:hAnsi="Arial" w:cs="Arial"/>
          <w:b/>
          <w:bCs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sz w:val="20"/>
          <w:szCs w:val="20"/>
        </w:rPr>
        <w:t>1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порция = 15 г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438,1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12,8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Жиры = </w:t>
      </w:r>
      <w:r>
        <w:rPr>
          <w:rFonts w:ascii="Arial" w:hAnsi="Arial" w:cs="Arial"/>
          <w:b/>
          <w:bCs/>
          <w:sz w:val="20"/>
          <w:szCs w:val="20"/>
        </w:rPr>
        <w:t>29,1 Углеводы = 30,2</w:t>
      </w:r>
    </w:p>
    <w:p w:rsidR="003E3577" w:rsidRPr="0083181A" w:rsidRDefault="003E3577" w:rsidP="003E3577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A97FFA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A97FFA">
        <w:rPr>
          <w:rFonts w:ascii="Arial" w:hAnsi="Arial" w:cs="Arial"/>
          <w:b/>
          <w:bCs/>
          <w:sz w:val="20"/>
          <w:szCs w:val="20"/>
        </w:rPr>
        <w:t xml:space="preserve">90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3E3577" w:rsidRDefault="003E3577" w:rsidP="003E3577"/>
    <w:p w:rsidR="003E3577" w:rsidRDefault="003E3577" w:rsidP="003E3577">
      <w:pPr>
        <w:rPr>
          <w:rFonts w:cs="Segoe UI Symbol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курага – 100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миндаль слайсы – 100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кунжут – 20 г.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1. Курагу хорошо перебрать и намыть, не замачивая. Скинуть на сито, чтобы лишняя вода </w:t>
      </w: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стекла.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Слайсы миндаля обжарить на сухой сковороде и измельчить.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3. Курагу измельчить в блендере, добавить миндаль, все тщательно перемешать.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4. На пищевую пленку насыпать кунжут и выложить </w:t>
      </w: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массу.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5. По форме выровнять нугу и посыпать сверху </w:t>
      </w: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кунжутом.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6. Завернуть в пленку и хорошо охладить</w:t>
      </w:r>
      <w:r w:rsidR="00A97FF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(примерно 1 час в холодильнике)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7. Перед подачей </w:t>
      </w: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нарезать.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</w:p>
    <w:p w:rsidR="003E3577" w:rsidRDefault="003E3577">
      <w:r>
        <w:br w:type="page"/>
      </w:r>
    </w:p>
    <w:p w:rsidR="003E3577" w:rsidRDefault="003E3577" w:rsidP="003E3577">
      <w:r>
        <w:rPr>
          <w:noProof/>
          <w:lang w:eastAsia="ru-RU"/>
        </w:rPr>
        <w:lastRenderedPageBreak/>
        <w:drawing>
          <wp:inline distT="0" distB="0" distL="0" distR="0">
            <wp:extent cx="3527951" cy="4343400"/>
            <wp:effectExtent l="0" t="0" r="0" b="0"/>
            <wp:docPr id="13" name="Рисунок 13" descr="C:\Users\blisch\Desktop\Приложение_рецепты\РЕЦЕПТЫ\Новые рецепты\Новогодние рецепты\114 - Рулеты из кабачков и баклажанов с сыром фе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РЕЦЕПТЫ\Новые рецепты\Новогодние рецепты\114 - Рулеты из кабачков и баклажанов с сыром фета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125" cy="434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52B" w:rsidRDefault="003E3577" w:rsidP="003E3577">
      <w:r>
        <w:t>Закуска</w:t>
      </w:r>
      <w:r w:rsidR="0097452B">
        <w:t xml:space="preserve"> </w:t>
      </w:r>
    </w:p>
    <w:p w:rsidR="003E3577" w:rsidRPr="00947454" w:rsidRDefault="003E3577" w:rsidP="003E3577">
      <w:pPr>
        <w:rPr>
          <w:rFonts w:ascii="Arial" w:hAnsi="Arial" w:cs="Arial"/>
          <w:b/>
          <w:bCs/>
          <w:color w:val="9E0021"/>
          <w:sz w:val="32"/>
          <w:szCs w:val="32"/>
        </w:rPr>
      </w:pPr>
      <w:r>
        <w:rPr>
          <w:b/>
        </w:rPr>
        <w:t xml:space="preserve">114 - </w:t>
      </w:r>
      <w: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Р</w:t>
      </w:r>
      <w:r w:rsidRPr="00D05F48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улеты из кабачков и баклажанов с сыром </w:t>
      </w:r>
      <w:proofErr w:type="spellStart"/>
      <w:r w:rsidRPr="00D05F48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фета</w:t>
      </w:r>
      <w:proofErr w:type="spellEnd"/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(легкий)</w:t>
      </w:r>
      <w:r>
        <w:rPr>
          <w:rFonts w:ascii="Segoe UI" w:hAnsi="Segoe UI" w:cs="Segoe UI"/>
          <w:color w:val="262626"/>
          <w:sz w:val="21"/>
          <w:szCs w:val="21"/>
        </w:rPr>
        <w:br/>
      </w: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Pr="0083181A">
        <w:rPr>
          <w:rFonts w:ascii="Arial" w:hAnsi="Arial" w:cs="Arial"/>
          <w:b/>
          <w:bCs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sz w:val="20"/>
          <w:szCs w:val="20"/>
        </w:rPr>
        <w:t>1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порция = 15 г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241,6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6,8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21,8 Углеводы = 4,4</w:t>
      </w:r>
    </w:p>
    <w:p w:rsidR="003E3577" w:rsidRPr="0083181A" w:rsidRDefault="003E3577" w:rsidP="003E3577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A97FFA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A97FFA">
        <w:rPr>
          <w:rFonts w:ascii="Arial" w:hAnsi="Arial" w:cs="Arial"/>
          <w:b/>
          <w:bCs/>
          <w:sz w:val="20"/>
          <w:szCs w:val="20"/>
        </w:rPr>
        <w:t xml:space="preserve">40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3E3577" w:rsidRDefault="003E3577" w:rsidP="003E3577"/>
    <w:p w:rsidR="00A97FFA" w:rsidRDefault="003E3577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Кабачок</w:t>
      </w:r>
      <w:proofErr w:type="gram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Баклажан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Сыр </w:t>
      </w:r>
      <w:proofErr w:type="spell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фета</w:t>
      </w:r>
      <w:proofErr w:type="spell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Гранат – 40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Орехи грецкий – 50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Масло оливковое – 30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Зелень, укроп, петрушка – по вкусу.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1. Нарезать кабачок и баклажан тонкими слайсами, сбрызнуть маслом и запечь 5-8 минут при температуре 165 градусов.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Зелень нарезать, грецкие орехи подсушить и измельчить.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3. </w:t>
      </w:r>
      <w:r w:rsidR="00A97FF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В </w:t>
      </w:r>
      <w:proofErr w:type="spellStart"/>
      <w:r w:rsidR="00A97FF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баклажановые</w:t>
      </w:r>
      <w:proofErr w:type="spellEnd"/>
      <w:r w:rsidR="00A97FFA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и кабачковые слайсы завернуть сыр. </w:t>
      </w:r>
    </w:p>
    <w:p w:rsidR="00CA6BCE" w:rsidRDefault="00A97FFA">
      <w:pPr>
        <w:rPr>
          <w:rFonts w:cs="Segoe UI Symbol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Центр тарелки сервировать измельченными орехами. Сверху поместить рулеты. </w:t>
      </w:r>
      <w:r w:rsidR="003E3577"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4</w:t>
      </w:r>
      <w:r w:rsidR="003E3577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. Можно подать с гранатом.</w:t>
      </w:r>
      <w:r w:rsidR="003E3577">
        <w:rPr>
          <w:rFonts w:ascii="Segoe UI" w:hAnsi="Segoe UI" w:cs="Segoe UI"/>
          <w:color w:val="262626"/>
          <w:sz w:val="21"/>
          <w:szCs w:val="21"/>
        </w:rPr>
        <w:t xml:space="preserve"> </w:t>
      </w:r>
      <w:r w:rsidR="003E3577">
        <w:rPr>
          <w:rFonts w:ascii="Segoe UI Symbol" w:hAnsi="Segoe UI Symbol" w:cs="Segoe UI Symbol"/>
          <w:color w:val="262626"/>
          <w:sz w:val="21"/>
          <w:szCs w:val="21"/>
        </w:rPr>
        <w:t>⠀</w:t>
      </w:r>
    </w:p>
    <w:p w:rsidR="003E3577" w:rsidRDefault="003E3577">
      <w:pPr>
        <w:rPr>
          <w:rFonts w:cs="Segoe UI Symbol"/>
          <w:color w:val="262626"/>
          <w:sz w:val="21"/>
          <w:szCs w:val="21"/>
        </w:rPr>
      </w:pPr>
    </w:p>
    <w:p w:rsidR="003E3577" w:rsidRDefault="003E3577">
      <w:pPr>
        <w:rPr>
          <w:rFonts w:cs="Segoe UI Symbol"/>
          <w:color w:val="262626"/>
          <w:sz w:val="21"/>
          <w:szCs w:val="21"/>
        </w:rPr>
      </w:pPr>
      <w:r>
        <w:rPr>
          <w:rFonts w:cs="Segoe UI Symbol"/>
          <w:color w:val="262626"/>
          <w:sz w:val="21"/>
          <w:szCs w:val="21"/>
        </w:rPr>
        <w:br w:type="page"/>
      </w:r>
    </w:p>
    <w:p w:rsidR="003E3577" w:rsidRDefault="003E3577" w:rsidP="003E3577">
      <w:r>
        <w:rPr>
          <w:noProof/>
          <w:lang w:eastAsia="ru-RU"/>
        </w:rPr>
        <w:lastRenderedPageBreak/>
        <w:drawing>
          <wp:inline distT="0" distB="0" distL="0" distR="0">
            <wp:extent cx="4962525" cy="3308350"/>
            <wp:effectExtent l="0" t="0" r="9525" b="6350"/>
            <wp:docPr id="15" name="Рисунок 15" descr="C:\Users\blisch\Desktop\Приложение_рецепты\РЕЦЕПТЫ\Новые рецепты\Новогодние рецепты\115 - Гирлянда из индейки и овоще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isch\Desktop\Приложение_рецепты\РЕЦЕПТЫ\Новые рецепты\Новогодние рецепты\115 - Гирлянда из индейки и овощей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577" w:rsidRDefault="003E3577" w:rsidP="003E3577">
      <w:r>
        <w:t>Основное блюдо</w:t>
      </w:r>
      <w:r w:rsidR="00A97FFA">
        <w:t xml:space="preserve"> </w:t>
      </w:r>
    </w:p>
    <w:p w:rsidR="003E3577" w:rsidRDefault="004736A9" w:rsidP="003E3577">
      <w:pPr>
        <w:rPr>
          <w:b/>
        </w:rPr>
      </w:pPr>
      <w:r>
        <w:rPr>
          <w:b/>
        </w:rPr>
        <w:t>115 - Рулет</w:t>
      </w:r>
      <w:r w:rsidR="003E3577" w:rsidRPr="003E3577">
        <w:rPr>
          <w:b/>
        </w:rPr>
        <w:t xml:space="preserve"> из индейки и овощей </w:t>
      </w:r>
      <w:r w:rsidR="0097452B">
        <w:rPr>
          <w:b/>
        </w:rPr>
        <w:t>(легкий)</w:t>
      </w:r>
    </w:p>
    <w:p w:rsidR="004736A9" w:rsidRDefault="004736A9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молока, без сахара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 w:rsidR="004736A9">
        <w:rPr>
          <w:rFonts w:ascii="Arial" w:hAnsi="Arial" w:cs="Arial"/>
          <w:b/>
          <w:bCs/>
          <w:sz w:val="20"/>
          <w:szCs w:val="20"/>
        </w:rPr>
        <w:t>5</w:t>
      </w:r>
      <w:r>
        <w:rPr>
          <w:rFonts w:ascii="Arial" w:hAnsi="Arial" w:cs="Arial"/>
          <w:b/>
          <w:bCs/>
          <w:sz w:val="20"/>
          <w:szCs w:val="20"/>
        </w:rPr>
        <w:t>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3E3577" w:rsidRPr="0083181A" w:rsidRDefault="004736A9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106,6</w:t>
      </w:r>
      <w:r w:rsidR="003E3577">
        <w:rPr>
          <w:rFonts w:ascii="Arial" w:hAnsi="Arial" w:cs="Arial"/>
          <w:b/>
          <w:bCs/>
          <w:sz w:val="20"/>
          <w:szCs w:val="20"/>
        </w:rPr>
        <w:t xml:space="preserve"> </w:t>
      </w:r>
      <w:r w:rsidR="003E3577" w:rsidRPr="0083181A">
        <w:rPr>
          <w:rFonts w:ascii="Arial" w:hAnsi="Arial" w:cs="Arial"/>
          <w:b/>
          <w:bCs/>
          <w:sz w:val="20"/>
          <w:szCs w:val="20"/>
        </w:rPr>
        <w:t>ккал в 100</w:t>
      </w:r>
      <w:r w:rsidR="003E3577">
        <w:rPr>
          <w:rFonts w:ascii="Arial" w:hAnsi="Arial" w:cs="Arial"/>
          <w:b/>
          <w:bCs/>
          <w:sz w:val="20"/>
          <w:szCs w:val="20"/>
        </w:rPr>
        <w:t xml:space="preserve"> </w:t>
      </w:r>
      <w:r w:rsidR="003E3577"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3E3577" w:rsidRPr="0083181A" w:rsidRDefault="003E3577" w:rsidP="003E3577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 w:rsidR="004736A9">
        <w:rPr>
          <w:rFonts w:ascii="Arial" w:hAnsi="Arial" w:cs="Arial"/>
          <w:b/>
          <w:bCs/>
          <w:sz w:val="20"/>
          <w:szCs w:val="20"/>
        </w:rPr>
        <w:t xml:space="preserve">8,8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 w:rsidR="004736A9">
        <w:rPr>
          <w:rFonts w:ascii="Arial" w:hAnsi="Arial" w:cs="Arial"/>
          <w:b/>
          <w:bCs/>
          <w:sz w:val="20"/>
          <w:szCs w:val="20"/>
        </w:rPr>
        <w:t>6,2</w:t>
      </w:r>
      <w:r>
        <w:rPr>
          <w:rFonts w:ascii="Arial" w:hAnsi="Arial" w:cs="Arial"/>
          <w:b/>
          <w:bCs/>
          <w:sz w:val="20"/>
          <w:szCs w:val="20"/>
        </w:rPr>
        <w:t xml:space="preserve"> Углеводы = </w:t>
      </w:r>
      <w:r w:rsidR="004736A9">
        <w:rPr>
          <w:rFonts w:ascii="Arial" w:hAnsi="Arial" w:cs="Arial"/>
          <w:b/>
          <w:bCs/>
          <w:sz w:val="20"/>
          <w:szCs w:val="20"/>
        </w:rPr>
        <w:t>3,5</w:t>
      </w:r>
    </w:p>
    <w:p w:rsidR="003E3577" w:rsidRPr="0083181A" w:rsidRDefault="003E3577" w:rsidP="003E3577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A97FFA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A97FFA">
        <w:rPr>
          <w:rFonts w:ascii="Arial" w:hAnsi="Arial" w:cs="Arial"/>
          <w:b/>
          <w:bCs/>
          <w:sz w:val="20"/>
          <w:szCs w:val="20"/>
        </w:rPr>
        <w:t xml:space="preserve">40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3E3577" w:rsidRDefault="003E3577" w:rsidP="003E3577"/>
    <w:p w:rsidR="004736A9" w:rsidRDefault="004736A9" w:rsidP="004736A9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Индейка</w:t>
      </w:r>
      <w:proofErr w:type="gram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200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Морковь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Перец болгарский – 50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Масло оливковое – 20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Огурец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Перец болгарский – 1 шт.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Соль, специи – по вкусу.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1. Филе индейки отбить, смазать оливковым маслом.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Овощи нарезать соломкой.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3. На отбитое и смазанное филе индейки выложить овощи, завернуть в пищевую пленку </w:t>
      </w:r>
      <w:proofErr w:type="spell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рулетиком</w:t>
      </w:r>
      <w:proofErr w:type="spell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и отварить.</w:t>
      </w:r>
      <w:r>
        <w:rPr>
          <w:rFonts w:ascii="Segoe UI" w:hAnsi="Segoe UI" w:cs="Segoe UI"/>
          <w:color w:val="262626"/>
          <w:sz w:val="21"/>
          <w:szCs w:val="21"/>
        </w:rPr>
        <w:t xml:space="preserve"> 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 момента закипания готовить 20-25 минут.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4. При подаче рулет </w:t>
      </w:r>
      <w:r w:rsidR="00A97FFA"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нарезать наискосок. Огурцы нарезать вдоль тонкими лентами. </w:t>
      </w:r>
    </w:p>
    <w:p w:rsidR="004736A9" w:rsidRDefault="004736A9" w:rsidP="004736A9">
      <w:r>
        <w:br w:type="page"/>
      </w:r>
    </w:p>
    <w:p w:rsidR="004736A9" w:rsidRDefault="004736A9" w:rsidP="004736A9">
      <w:r>
        <w:rPr>
          <w:b/>
          <w:noProof/>
          <w:lang w:eastAsia="ru-RU"/>
        </w:rPr>
        <w:lastRenderedPageBreak/>
        <w:drawing>
          <wp:inline distT="0" distB="0" distL="0" distR="0" wp14:anchorId="1AEC5158" wp14:editId="76F94B92">
            <wp:extent cx="5040630" cy="3600450"/>
            <wp:effectExtent l="0" t="0" r="7620" b="0"/>
            <wp:docPr id="17" name="Рисунок 17" descr="C:\Users\blisch\Desktop\Приложение_рецепты\РЕЦЕПТЫ\Новые рецепты\Новогодние рецепты\116 - Рулетики из огурцов со слабосоленой форелью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lisch\Desktop\Приложение_рецепты\РЕЦЕПТЫ\Новые рецепты\Новогодние рецепты\116 - Рулетики из огурцов со слабосоленой форелью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846" cy="360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A9" w:rsidRDefault="004736A9" w:rsidP="004736A9">
      <w:r>
        <w:t>Закуски</w:t>
      </w:r>
      <w:r w:rsidR="0097452B">
        <w:t xml:space="preserve"> </w:t>
      </w:r>
    </w:p>
    <w:p w:rsidR="00212C8D" w:rsidRPr="00212C8D" w:rsidRDefault="00212C8D" w:rsidP="004736A9">
      <w:pPr>
        <w:rPr>
          <w:b/>
        </w:rPr>
      </w:pPr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116 - </w:t>
      </w:r>
      <w:proofErr w:type="spellStart"/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Рулетики</w:t>
      </w:r>
      <w:proofErr w:type="spellEnd"/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из огурцов со слабосоленой форелью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97452B">
        <w:rPr>
          <w:b/>
        </w:rPr>
        <w:t>(легкий)</w:t>
      </w:r>
    </w:p>
    <w:p w:rsidR="004736A9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4736A9" w:rsidRPr="0083181A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230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4736A9" w:rsidRPr="0083181A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126,6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4736A9" w:rsidRPr="0083181A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10,0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8,9 Углеводы = 1,2</w:t>
      </w:r>
    </w:p>
    <w:p w:rsidR="004736A9" w:rsidRPr="0083181A" w:rsidRDefault="004736A9" w:rsidP="004736A9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A97FFA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A97FFA">
        <w:rPr>
          <w:rFonts w:ascii="Arial" w:hAnsi="Arial" w:cs="Arial"/>
          <w:b/>
          <w:bCs/>
          <w:sz w:val="20"/>
          <w:szCs w:val="20"/>
        </w:rPr>
        <w:t xml:space="preserve">20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4736A9" w:rsidRDefault="004736A9" w:rsidP="004736A9"/>
    <w:p w:rsidR="00A97FFA" w:rsidRPr="00A97FFA" w:rsidRDefault="004736A9" w:rsidP="004736A9">
      <w:pPr>
        <w:rPr>
          <w:rFonts w:ascii="Segoe UI" w:hAnsi="Segoe UI" w:cs="Segoe UI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Огурец</w:t>
      </w:r>
      <w:proofErr w:type="gram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Форель слабосоленая– 100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Оливки – 30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1. Огурцы </w:t>
      </w:r>
      <w:r w:rsidR="00A97FFA" w:rsidRPr="00A97FFA">
        <w:rPr>
          <w:rFonts w:ascii="Segoe UI" w:hAnsi="Segoe UI" w:cs="Segoe UI"/>
          <w:sz w:val="21"/>
          <w:szCs w:val="21"/>
          <w:shd w:val="clear" w:color="auto" w:fill="FFFFFF"/>
        </w:rPr>
        <w:t>очистить и нарезаться брусками.</w:t>
      </w:r>
      <w:r w:rsidRPr="00A97FFA">
        <w:rPr>
          <w:rFonts w:ascii="Segoe UI" w:hAnsi="Segoe UI" w:cs="Segoe UI"/>
          <w:sz w:val="21"/>
          <w:szCs w:val="21"/>
        </w:rPr>
        <w:br/>
      </w:r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>2. Форель нарезать слайсами</w:t>
      </w:r>
      <w:r w:rsidR="00A97FFA"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 толщиной 1 см на длину бруска</w:t>
      </w:r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>.</w:t>
      </w:r>
      <w:r w:rsidRPr="00A97FFA">
        <w:rPr>
          <w:rFonts w:ascii="Segoe UI" w:hAnsi="Segoe UI" w:cs="Segoe UI"/>
          <w:sz w:val="21"/>
          <w:szCs w:val="21"/>
        </w:rPr>
        <w:br/>
      </w:r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3. Свернуть </w:t>
      </w:r>
      <w:proofErr w:type="spellStart"/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>рулетики</w:t>
      </w:r>
      <w:proofErr w:type="spellEnd"/>
      <w:r w:rsidR="00A97FFA"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 и перевязать лентами из оставшегося огурца</w:t>
      </w:r>
      <w:r w:rsidR="00A97FFA">
        <w:rPr>
          <w:rFonts w:ascii="Segoe UI" w:hAnsi="Segoe UI" w:cs="Segoe UI"/>
          <w:sz w:val="21"/>
          <w:szCs w:val="21"/>
          <w:shd w:val="clear" w:color="auto" w:fill="FFFFFF"/>
        </w:rPr>
        <w:t>, нарезанного длинными тонкими лентами</w:t>
      </w:r>
      <w:r w:rsidR="00A97FFA"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. </w:t>
      </w:r>
    </w:p>
    <w:p w:rsidR="003E3577" w:rsidRDefault="00A97FFA" w:rsidP="004736A9">
      <w:r w:rsidRPr="00A97FFA">
        <w:rPr>
          <w:rFonts w:ascii="Segoe UI" w:hAnsi="Segoe UI" w:cs="Segoe UI"/>
          <w:sz w:val="21"/>
          <w:szCs w:val="21"/>
          <w:shd w:val="clear" w:color="auto" w:fill="FFFFFF"/>
        </w:rPr>
        <w:t xml:space="preserve">4. Сервировать сливочным сыром. </w:t>
      </w:r>
      <w:r w:rsidR="004736A9">
        <w:rPr>
          <w:rFonts w:ascii="Segoe UI" w:hAnsi="Segoe UI" w:cs="Segoe UI"/>
          <w:color w:val="262626"/>
          <w:sz w:val="21"/>
          <w:szCs w:val="21"/>
        </w:rPr>
        <w:br/>
      </w:r>
    </w:p>
    <w:p w:rsidR="004736A9" w:rsidRDefault="004736A9" w:rsidP="004736A9"/>
    <w:p w:rsidR="004736A9" w:rsidRDefault="004736A9" w:rsidP="004736A9">
      <w:r>
        <w:br w:type="page"/>
      </w:r>
    </w:p>
    <w:p w:rsidR="004736A9" w:rsidRDefault="00212C8D" w:rsidP="004736A9">
      <w:r>
        <w:rPr>
          <w:b/>
          <w:noProof/>
          <w:lang w:eastAsia="ru-RU"/>
        </w:rPr>
        <w:lastRenderedPageBreak/>
        <w:drawing>
          <wp:inline distT="0" distB="0" distL="0" distR="0">
            <wp:extent cx="5696683" cy="4048125"/>
            <wp:effectExtent l="0" t="0" r="0" b="0"/>
            <wp:docPr id="19" name="Рисунок 19" descr="C:\Users\blisch\Desktop\Приложение_рецепты\РЕЦЕПТЫ\Новые рецепты\Новогодние рецепты\0V2A93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lisch\Desktop\Приложение_рецепты\РЕЦЕПТЫ\Новые рецепты\Новогодние рецепты\0V2A93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512" cy="404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A9" w:rsidRDefault="00791D1E" w:rsidP="004736A9">
      <w:r>
        <w:t>Основные блюда</w:t>
      </w:r>
      <w:r w:rsidR="0097452B">
        <w:t xml:space="preserve"> </w:t>
      </w:r>
    </w:p>
    <w:p w:rsidR="00212C8D" w:rsidRPr="00212C8D" w:rsidRDefault="00212C8D" w:rsidP="004736A9">
      <w:pPr>
        <w:rPr>
          <w:b/>
        </w:rPr>
      </w:pPr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117 - Треска, запеченная с овощами и сыром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(средний)</w:t>
      </w:r>
    </w:p>
    <w:p w:rsidR="004736A9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4736A9" w:rsidRPr="0083181A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 w:rsidR="00212C8D">
        <w:rPr>
          <w:rFonts w:ascii="Arial" w:hAnsi="Arial" w:cs="Arial"/>
          <w:b/>
          <w:bCs/>
          <w:sz w:val="20"/>
          <w:szCs w:val="20"/>
        </w:rPr>
        <w:t>48</w:t>
      </w:r>
      <w:r>
        <w:rPr>
          <w:rFonts w:ascii="Arial" w:hAnsi="Arial" w:cs="Arial"/>
          <w:b/>
          <w:bCs/>
          <w:sz w:val="20"/>
          <w:szCs w:val="20"/>
        </w:rPr>
        <w:t>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4736A9" w:rsidRPr="0083181A" w:rsidRDefault="00212C8D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84,6 </w:t>
      </w:r>
      <w:r w:rsidR="004736A9" w:rsidRPr="0083181A">
        <w:rPr>
          <w:rFonts w:ascii="Arial" w:hAnsi="Arial" w:cs="Arial"/>
          <w:b/>
          <w:bCs/>
          <w:sz w:val="20"/>
          <w:szCs w:val="20"/>
        </w:rPr>
        <w:t>ккал в 100</w:t>
      </w:r>
      <w:r w:rsidR="004736A9">
        <w:rPr>
          <w:rFonts w:ascii="Arial" w:hAnsi="Arial" w:cs="Arial"/>
          <w:b/>
          <w:bCs/>
          <w:sz w:val="20"/>
          <w:szCs w:val="20"/>
        </w:rPr>
        <w:t xml:space="preserve"> </w:t>
      </w:r>
      <w:r w:rsidR="004736A9"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4736A9" w:rsidRPr="0083181A" w:rsidRDefault="004736A9" w:rsidP="004736A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 w:rsidR="00212C8D">
        <w:rPr>
          <w:rFonts w:ascii="Arial" w:hAnsi="Arial" w:cs="Arial"/>
          <w:b/>
          <w:bCs/>
          <w:sz w:val="20"/>
          <w:szCs w:val="20"/>
        </w:rPr>
        <w:t>9,1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 w:rsidR="00212C8D">
        <w:rPr>
          <w:rFonts w:ascii="Arial" w:hAnsi="Arial" w:cs="Arial"/>
          <w:b/>
          <w:bCs/>
          <w:sz w:val="20"/>
          <w:szCs w:val="20"/>
        </w:rPr>
        <w:t>3,7</w:t>
      </w:r>
      <w:r>
        <w:rPr>
          <w:rFonts w:ascii="Arial" w:hAnsi="Arial" w:cs="Arial"/>
          <w:b/>
          <w:bCs/>
          <w:sz w:val="20"/>
          <w:szCs w:val="20"/>
        </w:rPr>
        <w:t xml:space="preserve"> Углеводы = </w:t>
      </w:r>
      <w:r w:rsidR="00212C8D">
        <w:rPr>
          <w:rFonts w:ascii="Arial" w:hAnsi="Arial" w:cs="Arial"/>
          <w:b/>
          <w:bCs/>
          <w:sz w:val="20"/>
          <w:szCs w:val="20"/>
        </w:rPr>
        <w:t>3,4</w:t>
      </w:r>
    </w:p>
    <w:p w:rsidR="004736A9" w:rsidRPr="0083181A" w:rsidRDefault="004736A9" w:rsidP="004736A9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13060D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13060D">
        <w:rPr>
          <w:rFonts w:ascii="Arial" w:hAnsi="Arial" w:cs="Arial"/>
          <w:b/>
          <w:bCs/>
          <w:sz w:val="20"/>
          <w:szCs w:val="20"/>
        </w:rPr>
        <w:t xml:space="preserve">30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4736A9" w:rsidRDefault="004736A9" w:rsidP="004736A9"/>
    <w:p w:rsidR="0013060D" w:rsidRDefault="004736A9" w:rsidP="00212C8D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Филе</w:t>
      </w:r>
      <w:proofErr w:type="gramEnd"/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трески – 200 г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Помидор – 100 г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Кабачок – 80 г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Масло оливковое – 10 г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Сыр – 20 г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Перец болгарский – 1 штука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Соль, специи, зелень – по вкусу.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 w:rsidR="00212C8D">
        <w:rPr>
          <w:rFonts w:ascii="Segoe UI" w:hAnsi="Segoe UI" w:cs="Segoe UI"/>
          <w:color w:val="262626"/>
          <w:sz w:val="21"/>
          <w:szCs w:val="21"/>
        </w:rPr>
        <w:br/>
      </w:r>
      <w:r w:rsidR="00212C8D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</w:p>
    <w:p w:rsidR="0013060D" w:rsidRPr="0013060D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color w:val="FF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 xml:space="preserve">Треску зачистить от кожи и костей на чистое филе. </w:t>
      </w:r>
    </w:p>
    <w:p w:rsidR="0013060D" w:rsidRPr="0013060D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color w:val="FF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 xml:space="preserve">Овощи нарезать кружочками </w:t>
      </w:r>
    </w:p>
    <w:p w:rsidR="0013060D" w:rsidRPr="0013060D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color w:val="FF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>Заложить все в кольцо для запекания, предварительно обвернув пергаментом внутреннюю часть.</w:t>
      </w:r>
    </w:p>
    <w:p w:rsidR="0013060D" w:rsidRPr="0013060D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color w:val="FF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 xml:space="preserve">Приправить по вкусу. </w:t>
      </w:r>
    </w:p>
    <w:p w:rsidR="0013060D" w:rsidRPr="0013060D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color w:val="FF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>Сверху выложить сыр.</w:t>
      </w:r>
    </w:p>
    <w:p w:rsidR="00212C8D" w:rsidRPr="00341FE7" w:rsidRDefault="0013060D" w:rsidP="0013060D">
      <w:pPr>
        <w:pStyle w:val="a3"/>
        <w:numPr>
          <w:ilvl w:val="0"/>
          <w:numId w:val="3"/>
        </w:numPr>
        <w:rPr>
          <w:rFonts w:ascii="Segoe UI" w:hAnsi="Segoe UI" w:cs="Segoe UI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</w:rPr>
        <w:t xml:space="preserve">Запекать 20 минут при </w:t>
      </w:r>
      <w:r w:rsidR="00212C8D" w:rsidRPr="00341FE7">
        <w:rPr>
          <w:rFonts w:ascii="Segoe UI" w:hAnsi="Segoe UI" w:cs="Segoe UI"/>
          <w:sz w:val="21"/>
          <w:szCs w:val="21"/>
          <w:shd w:val="clear" w:color="auto" w:fill="FFFFFF"/>
        </w:rPr>
        <w:t>температуре 165-170 градусов.</w:t>
      </w:r>
    </w:p>
    <w:p w:rsidR="00212C8D" w:rsidRDefault="004736A9" w:rsidP="004736A9">
      <w:r>
        <w:rPr>
          <w:rFonts w:ascii="Segoe UI" w:hAnsi="Segoe UI" w:cs="Segoe UI"/>
          <w:color w:val="262626"/>
          <w:sz w:val="21"/>
          <w:szCs w:val="21"/>
        </w:rPr>
        <w:br/>
      </w:r>
      <w:r w:rsidR="00212C8D">
        <w:br w:type="page"/>
      </w:r>
    </w:p>
    <w:p w:rsidR="00212C8D" w:rsidRDefault="00212C8D" w:rsidP="00212C8D">
      <w:r>
        <w:rPr>
          <w:b/>
          <w:noProof/>
          <w:lang w:eastAsia="ru-RU"/>
        </w:rPr>
        <w:lastRenderedPageBreak/>
        <w:drawing>
          <wp:inline distT="0" distB="0" distL="0" distR="0">
            <wp:extent cx="5330392" cy="3952875"/>
            <wp:effectExtent l="0" t="0" r="3810" b="0"/>
            <wp:docPr id="21" name="Рисунок 21" descr="C:\Users\blisch\Desktop\Приложение_рецепты\РЕЦЕПТЫ\Новые рецепты\Новогодние рецепты\0V2A9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lisch\Desktop\Приложение_рецепты\РЕЦЕПТЫ\Новые рецепты\Новогодние рецепты\0V2A917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296" cy="395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C8D" w:rsidRDefault="00212C8D" w:rsidP="00212C8D">
      <w:r>
        <w:t>Закуски</w:t>
      </w:r>
      <w:r w:rsidR="0097452B">
        <w:t xml:space="preserve"> </w:t>
      </w:r>
    </w:p>
    <w:p w:rsidR="00212C8D" w:rsidRPr="00212C8D" w:rsidRDefault="00212C8D" w:rsidP="00212C8D">
      <w:pPr>
        <w:rPr>
          <w:b/>
        </w:rPr>
      </w:pPr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11</w:t>
      </w:r>
      <w: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8</w:t>
      </w:r>
      <w:r w:rsidRPr="00212C8D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–</w:t>
      </w:r>
      <w:r w:rsidR="00341FE7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Заливное</w:t>
      </w:r>
      <w: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341FE7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из форели и перепелиных яиц с маслинами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97452B">
        <w:rPr>
          <w:b/>
        </w:rPr>
        <w:t>(легкий)</w:t>
      </w:r>
    </w:p>
    <w:p w:rsidR="00212C8D" w:rsidRDefault="00212C8D" w:rsidP="00212C8D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сахара, без молока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212C8D" w:rsidRPr="0083181A" w:rsidRDefault="00212C8D" w:rsidP="00212C8D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440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212C8D" w:rsidRPr="0083181A" w:rsidRDefault="00212C8D" w:rsidP="00212C8D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40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212C8D" w:rsidRPr="0083181A" w:rsidRDefault="00212C8D" w:rsidP="00212C8D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6,1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1,5 Углеводы = 0,4</w:t>
      </w:r>
    </w:p>
    <w:p w:rsidR="00212C8D" w:rsidRPr="0083181A" w:rsidRDefault="00212C8D" w:rsidP="00212C8D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341FE7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341FE7">
        <w:rPr>
          <w:rFonts w:ascii="Arial" w:hAnsi="Arial" w:cs="Arial"/>
          <w:b/>
          <w:bCs/>
          <w:sz w:val="20"/>
          <w:szCs w:val="20"/>
        </w:rPr>
        <w:t xml:space="preserve">40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212C8D" w:rsidRDefault="00212C8D" w:rsidP="00212C8D"/>
    <w:p w:rsidR="00D6632A" w:rsidRDefault="00D6632A" w:rsidP="004736A9"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Рыба</w:t>
      </w:r>
      <w:proofErr w:type="gram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красная (форель) – 50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Судак – 50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Лук репчатый– 1 шт.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Яйцо перепелиное – 2 шт.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Лимон – 20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Оливки – для оформления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Стебель укропа, петрушки, зелень – по вкусу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Соль, специи – по вкусу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="00341FE7" w:rsidRPr="0097452B">
        <w:rPr>
          <w:rFonts w:ascii="Segoe UI" w:hAnsi="Segoe UI" w:cs="Segoe UI"/>
          <w:sz w:val="21"/>
          <w:szCs w:val="21"/>
          <w:shd w:val="clear" w:color="auto" w:fill="FFFFFF"/>
        </w:rPr>
        <w:t>Агар-агар</w:t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 – 5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Вода – 300 г.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1. Филе рыбы хорошо намыть, положить в кипящую воду, добавить репчатый лук (головку целиком, не разрезая. Это нужно для навара). Добавить стебли укропа, петрушки, специи.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Рыбу варить с момента закипания 10-15 минут.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3. Готовую рыбу выложить на блюдо для заливного.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4. Яйцо перепелиное отварить, порезать пополам, оформить </w:t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лимоном и оливками.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5. Рыбный бульон процедить, довести до готовности и распустить в нем </w:t>
      </w:r>
      <w:r w:rsidR="00341FE7" w:rsidRPr="0097452B">
        <w:rPr>
          <w:rFonts w:ascii="Segoe UI" w:hAnsi="Segoe UI" w:cs="Segoe UI"/>
          <w:sz w:val="21"/>
          <w:szCs w:val="21"/>
          <w:shd w:val="clear" w:color="auto" w:fill="FFFFFF"/>
        </w:rPr>
        <w:t>агар-агар</w:t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.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6. Залить блюдо, охладить.</w:t>
      </w:r>
    </w:p>
    <w:p w:rsidR="004736A9" w:rsidRDefault="004736A9" w:rsidP="004736A9"/>
    <w:p w:rsidR="004736A9" w:rsidRDefault="004736A9" w:rsidP="004736A9"/>
    <w:p w:rsidR="00D6632A" w:rsidRDefault="00311346" w:rsidP="00D6632A">
      <w:r>
        <w:rPr>
          <w:rFonts w:ascii="Segoe UI Symbol" w:hAnsi="Segoe UI Symbol" w:cs="Segoe UI Symbol"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 wp14:anchorId="0442E614" wp14:editId="158151D4">
            <wp:extent cx="3477260" cy="2485350"/>
            <wp:effectExtent l="0" t="0" r="0" b="0"/>
            <wp:docPr id="23" name="Рисунок 23" descr="C:\Users\blisch\Desktop\Приложение_рецепты\РЕЦЕПТЫ\Новые рецепты\Новогодние рецепты\0V2A9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lisch\Desktop\Приложение_рецепты\РЕЦЕПТЫ\Новые рецепты\Новогодние рецепты\0V2A950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56" cy="2489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drawing>
          <wp:inline distT="0" distB="0" distL="0" distR="0" wp14:anchorId="4BDA18A6" wp14:editId="08F08567">
            <wp:extent cx="2409825" cy="3013248"/>
            <wp:effectExtent l="0" t="0" r="0" b="0"/>
            <wp:docPr id="24" name="Рисунок 24" descr="C:\Users\blisch\Desktop\Приложение_рецепты\РЕЦЕПТЫ\Новые рецепты\Новогодние рецепты\119 – Рулет из трески с овощами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lisch\Desktop\Приложение_рецепты\РЕЦЕПТЫ\Новые рецепты\Новогодние рецепты\119 – Рулет из трески с овощами-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57" cy="3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32A" w:rsidRDefault="00791D1E" w:rsidP="00D6632A">
      <w:r>
        <w:t>Основные блюда</w:t>
      </w:r>
      <w:r w:rsidR="00341FE7">
        <w:t xml:space="preserve"> </w:t>
      </w:r>
    </w:p>
    <w:p w:rsidR="00D6632A" w:rsidRPr="00311346" w:rsidRDefault="00311346" w:rsidP="00D6632A">
      <w:pPr>
        <w:rPr>
          <w:b/>
        </w:rPr>
      </w:pPr>
      <w:r w:rsidRPr="00311346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119 - Рулет из трески с овощами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(средний)</w:t>
      </w:r>
    </w:p>
    <w:p w:rsidR="00D6632A" w:rsidRDefault="00D6632A" w:rsidP="00D6632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сахара, без молока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D6632A" w:rsidRPr="0083181A" w:rsidRDefault="00D6632A" w:rsidP="00D6632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460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D6632A" w:rsidRPr="0083181A" w:rsidRDefault="00D6632A" w:rsidP="00D6632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65,7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D6632A" w:rsidRPr="0083181A" w:rsidRDefault="00D6632A" w:rsidP="00D6632A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12,1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0,6 Углеводы = 2,7</w:t>
      </w:r>
    </w:p>
    <w:p w:rsidR="00D6632A" w:rsidRPr="0083181A" w:rsidRDefault="00D6632A" w:rsidP="00D6632A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>
        <w:rPr>
          <w:rFonts w:ascii="Arial" w:hAnsi="Arial" w:cs="Arial"/>
          <w:b/>
          <w:bCs/>
          <w:sz w:val="20"/>
          <w:szCs w:val="20"/>
        </w:rPr>
        <w:t>--</w:t>
      </w:r>
      <w:r w:rsidR="00341FE7">
        <w:rPr>
          <w:rFonts w:ascii="Arial" w:hAnsi="Arial" w:cs="Arial"/>
          <w:b/>
          <w:bCs/>
          <w:sz w:val="20"/>
          <w:szCs w:val="20"/>
        </w:rPr>
        <w:t xml:space="preserve"> 40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минут</w:t>
      </w:r>
    </w:p>
    <w:p w:rsidR="00D6632A" w:rsidRDefault="00D6632A" w:rsidP="00D6632A"/>
    <w:p w:rsidR="00341FE7" w:rsidRDefault="00D6632A" w:rsidP="00D6632A">
      <w:pPr>
        <w:rPr>
          <w:rFonts w:cs="Segoe UI Symbol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Треска – 300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Перец – 50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Томат – 50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Морковь – 50 г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 w:rsidR="00341FE7">
        <w:rPr>
          <w:rFonts w:ascii="Calibri" w:hAnsi="Calibri" w:cs="Segoe UI Symbol"/>
          <w:color w:val="262626"/>
          <w:sz w:val="21"/>
          <w:szCs w:val="21"/>
          <w:shd w:val="clear" w:color="auto" w:fill="FFFFFF"/>
        </w:rPr>
        <w:t>Оливковое масло – 7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</w:p>
    <w:p w:rsidR="00D6632A" w:rsidRDefault="00D6632A" w:rsidP="00D6632A">
      <w:pPr>
        <w:rPr>
          <w:rFonts w:cs="Segoe UI Symbol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1. Перец и морковь нарезаем тонкой </w:t>
      </w: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соломкой.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proofErr w:type="gramEnd"/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Филе трески слегка отбиваем, смазываем маслом оливковым.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3. Выкладываем на край перец, морковь и заворачиваем в </w:t>
      </w:r>
      <w:proofErr w:type="spell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рулетик</w:t>
      </w:r>
      <w:proofErr w:type="spell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4. Сверху рыбу смазываем оливковым маслом и запекаем при температуре 180 градусов 15 минут.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5. </w:t>
      </w:r>
      <w:r w:rsidR="00341FE7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омат </w:t>
      </w:r>
      <w:r w:rsidR="00341FE7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очищаем от кожуры и семечек, сбрызгиваем оливковым маслом и запекаем 6 минут при температуре 180 градусов.  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Выкладываем все на тарелку, оформляем.</w:t>
      </w: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</w:p>
    <w:p w:rsidR="00311346" w:rsidRDefault="00311346" w:rsidP="00D6632A">
      <w:pPr>
        <w:rPr>
          <w:rFonts w:cs="Segoe UI Symbol"/>
          <w:color w:val="262626"/>
          <w:sz w:val="21"/>
          <w:szCs w:val="21"/>
          <w:shd w:val="clear" w:color="auto" w:fill="FFFFFF"/>
        </w:rPr>
      </w:pPr>
    </w:p>
    <w:p w:rsidR="00311346" w:rsidRDefault="00311346" w:rsidP="00D6632A">
      <w:pPr>
        <w:rPr>
          <w:rFonts w:cs="Segoe UI Symbol"/>
          <w:color w:val="262626"/>
          <w:sz w:val="21"/>
          <w:szCs w:val="21"/>
          <w:shd w:val="clear" w:color="auto" w:fill="FFFFFF"/>
        </w:rPr>
      </w:pPr>
      <w:r>
        <w:rPr>
          <w:rFonts w:cs="Segoe UI Symbol"/>
          <w:color w:val="262626"/>
          <w:sz w:val="21"/>
          <w:szCs w:val="21"/>
          <w:shd w:val="clear" w:color="auto" w:fill="FFFFFF"/>
        </w:rPr>
        <w:br w:type="page"/>
      </w:r>
    </w:p>
    <w:p w:rsidR="00311346" w:rsidRPr="00311346" w:rsidRDefault="00311346" w:rsidP="00D6632A"/>
    <w:p w:rsidR="00311346" w:rsidRDefault="00311346" w:rsidP="00311346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5057775" cy="3612696"/>
            <wp:effectExtent l="0" t="0" r="0" b="6985"/>
            <wp:docPr id="26" name="Рисунок 26" descr="C:\Users\blisch\Desktop\Приложение_рецепты\РЕЦЕПТЫ\Новые рецепты\Новогодние рецепты\120 - Рулет по-испански с маринованной цветной капусто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lisch\Desktop\Приложение_рецепты\РЕЦЕПТЫ\Новые рецепты\Новогодние рецепты\120 - Рулет по-испански с маринованной цветной капустой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301" cy="36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346" w:rsidRDefault="00311346" w:rsidP="00311346">
      <w:r>
        <w:t>Закуски</w:t>
      </w:r>
      <w:r w:rsidR="00C434B9">
        <w:t xml:space="preserve"> </w:t>
      </w:r>
    </w:p>
    <w:p w:rsidR="00311346" w:rsidRPr="00311346" w:rsidRDefault="00311346" w:rsidP="00311346">
      <w:pPr>
        <w:rPr>
          <w:b/>
        </w:rPr>
      </w:pPr>
      <w:r w:rsidRPr="00311346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120 - Рулет по-испански с маринованной цветной капустой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(средний)</w:t>
      </w:r>
    </w:p>
    <w:p w:rsidR="00311346" w:rsidRDefault="00311346" w:rsidP="00311346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сахара, </w:t>
      </w:r>
    </w:p>
    <w:p w:rsidR="00311346" w:rsidRPr="0083181A" w:rsidRDefault="00311346" w:rsidP="00311346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470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Pr="0083181A">
        <w:rPr>
          <w:rFonts w:ascii="Arial" w:hAnsi="Arial" w:cs="Arial"/>
          <w:b/>
          <w:bCs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sz w:val="20"/>
          <w:szCs w:val="20"/>
        </w:rPr>
        <w:t>(</w:t>
      </w:r>
      <w:proofErr w:type="gramEnd"/>
      <w:r>
        <w:rPr>
          <w:rFonts w:ascii="Arial" w:hAnsi="Arial" w:cs="Arial"/>
          <w:b/>
          <w:bCs/>
          <w:sz w:val="20"/>
          <w:szCs w:val="20"/>
        </w:rPr>
        <w:t>320 г рулет 150 г маринованная капуста)</w:t>
      </w:r>
    </w:p>
    <w:p w:rsidR="00311346" w:rsidRPr="0083181A" w:rsidRDefault="00311346" w:rsidP="00311346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116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311346" w:rsidRPr="0083181A" w:rsidRDefault="00311346" w:rsidP="00311346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7,0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6,9 Углеводы = 6,2</w:t>
      </w:r>
    </w:p>
    <w:p w:rsidR="00311346" w:rsidRPr="0083181A" w:rsidRDefault="00311346" w:rsidP="00311346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C434B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C434B9">
        <w:rPr>
          <w:rFonts w:ascii="Arial" w:hAnsi="Arial" w:cs="Arial"/>
          <w:b/>
          <w:bCs/>
          <w:sz w:val="20"/>
          <w:szCs w:val="20"/>
        </w:rPr>
        <w:t xml:space="preserve">30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311346" w:rsidRDefault="00311346" w:rsidP="00311346"/>
    <w:p w:rsidR="00311346" w:rsidRDefault="00311346" w:rsidP="00311346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sectPr w:rsidR="00311346" w:rsidSect="0083181A">
          <w:type w:val="continuous"/>
          <w:pgSz w:w="11906" w:h="16838"/>
          <w:pgMar w:top="567" w:right="850" w:bottom="709" w:left="1701" w:header="708" w:footer="708" w:gutter="0"/>
          <w:cols w:space="708"/>
          <w:docGrid w:linePitch="360"/>
        </w:sectPr>
      </w:pPr>
    </w:p>
    <w:p w:rsidR="00311346" w:rsidRPr="0097452B" w:rsidRDefault="00311346" w:rsidP="00311346">
      <w:pPr>
        <w:rPr>
          <w:rFonts w:ascii="Segoe UI" w:hAnsi="Segoe UI" w:cs="Segoe UI"/>
          <w:sz w:val="21"/>
          <w:szCs w:val="21"/>
          <w:shd w:val="clear" w:color="auto" w:fill="FFFFFF"/>
        </w:rPr>
      </w:pP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Рулет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proofErr w:type="gramStart"/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Ингредиенты: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proofErr w:type="gramEnd"/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Яйцо – 2 шт.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Молоко – 50 г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Перец болгарский – 100 г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Кабачок – 100 г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Сыр – 20 г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Масло оливковое – 5</w:t>
      </w:r>
      <w:r w:rsidR="00C434B9"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г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  <w:r w:rsidR="00C434B9" w:rsidRPr="0097452B">
        <w:rPr>
          <w:rFonts w:ascii="Segoe UI" w:hAnsi="Segoe UI" w:cs="Segoe UI"/>
          <w:sz w:val="21"/>
          <w:szCs w:val="21"/>
          <w:shd w:val="clear" w:color="auto" w:fill="FFFFFF"/>
        </w:rPr>
        <w:t>Кукурузный крахмал – 4 г</w:t>
      </w:r>
    </w:p>
    <w:p w:rsidR="00C434B9" w:rsidRPr="0097452B" w:rsidRDefault="00311346" w:rsidP="00311346">
      <w:pPr>
        <w:rPr>
          <w:rFonts w:ascii="Segoe UI" w:hAnsi="Segoe UI" w:cs="Segoe UI"/>
          <w:sz w:val="21"/>
          <w:szCs w:val="21"/>
          <w:shd w:val="clear" w:color="auto" w:fill="FFFFFF"/>
        </w:rPr>
      </w:pPr>
      <w:proofErr w:type="gramStart"/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Приготовление: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proofErr w:type="gramEnd"/>
      <w:r w:rsidRPr="0097452B">
        <w:rPr>
          <w:rFonts w:ascii="Segoe UI" w:hAnsi="Segoe UI" w:cs="Segoe UI"/>
          <w:sz w:val="21"/>
          <w:szCs w:val="21"/>
        </w:rPr>
        <w:br/>
      </w:r>
      <w:r w:rsidR="00C434B9" w:rsidRPr="0097452B">
        <w:rPr>
          <w:rFonts w:ascii="Segoe UI" w:hAnsi="Segoe UI" w:cs="Segoe UI"/>
          <w:sz w:val="21"/>
          <w:szCs w:val="21"/>
          <w:shd w:val="clear" w:color="auto" w:fill="FFFFFF"/>
        </w:rPr>
        <w:t>Заливаем яичную массу в сковороду, предварительно смазанную оливковым маслом.</w:t>
      </w:r>
    </w:p>
    <w:p w:rsidR="00C434B9" w:rsidRPr="0097452B" w:rsidRDefault="00C434B9" w:rsidP="00311346">
      <w:pPr>
        <w:rPr>
          <w:rFonts w:ascii="Segoe UI" w:hAnsi="Segoe UI" w:cs="Segoe UI"/>
          <w:sz w:val="21"/>
          <w:szCs w:val="21"/>
          <w:shd w:val="clear" w:color="auto" w:fill="FFFFFF"/>
        </w:rPr>
      </w:pP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 Обжариваем по 2 минуты с каждой стороны. </w:t>
      </w:r>
    </w:p>
    <w:p w:rsidR="00791D1E" w:rsidRPr="0097452B" w:rsidRDefault="00C434B9" w:rsidP="00C434B9">
      <w:pPr>
        <w:rPr>
          <w:rFonts w:cs="Segoe UI Symbol"/>
          <w:sz w:val="21"/>
          <w:szCs w:val="21"/>
          <w:shd w:val="clear" w:color="auto" w:fill="FFFFFF"/>
        </w:rPr>
      </w:pP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Перец болгарский и кабачок нарезаем соломкой, пассируем на оливковом масле. Выкладываем на яичный блин, посыпаем сыром и </w:t>
      </w:r>
      <w:proofErr w:type="spellStart"/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>заварачиваем</w:t>
      </w:r>
      <w:proofErr w:type="spellEnd"/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 в рулет. Сервируем </w:t>
      </w:r>
      <w:r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маринованной цветной капустой и свежей зеленью. </w:t>
      </w:r>
      <w:r w:rsidR="00311346"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 </w:t>
      </w:r>
    </w:p>
    <w:p w:rsidR="00E95E93" w:rsidRPr="0097452B" w:rsidRDefault="00311346" w:rsidP="00311346">
      <w:pPr>
        <w:rPr>
          <w:rFonts w:ascii="Segoe UI" w:hAnsi="Segoe UI" w:cs="Segoe UI"/>
          <w:sz w:val="21"/>
          <w:szCs w:val="21"/>
          <w:shd w:val="clear" w:color="auto" w:fill="FFFFFF"/>
        </w:rPr>
      </w:pPr>
      <w:r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Маринованная цветная капуста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proofErr w:type="gramStart"/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Ингредиенты: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proofErr w:type="gramEnd"/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Цветная капуста – 150 г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Вино красное столовое – 50 г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Сок свекольный – 100 г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Мед, соль, гвоздика – по вкусу.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Приготовление: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1. Вино, сок свеклы, мед и специи довести до кипения.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 xml:space="preserve">2. В горячий рассол добавить цветную капусту, разобранную на </w:t>
      </w:r>
      <w:proofErr w:type="gramStart"/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соцветия.</w:t>
      </w:r>
      <w:r w:rsidR="00791D1E"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proofErr w:type="gramEnd"/>
      <w:r w:rsidR="00791D1E" w:rsidRPr="0097452B">
        <w:rPr>
          <w:rFonts w:ascii="Segoe UI" w:hAnsi="Segoe UI" w:cs="Segoe UI"/>
          <w:sz w:val="21"/>
          <w:szCs w:val="21"/>
        </w:rPr>
        <w:br/>
      </w:r>
      <w:r w:rsidR="00791D1E" w:rsidRPr="0097452B">
        <w:rPr>
          <w:rFonts w:ascii="Segoe UI" w:hAnsi="Segoe UI" w:cs="Segoe UI"/>
          <w:sz w:val="21"/>
          <w:szCs w:val="21"/>
          <w:shd w:val="clear" w:color="auto" w:fill="FFFFFF"/>
        </w:rPr>
        <w:t>3. Дать постоять, охладить.</w:t>
      </w:r>
      <w:r w:rsidRPr="0097452B">
        <w:rPr>
          <w:rFonts w:ascii="Segoe UI Symbol" w:hAnsi="Segoe UI Symbol" w:cs="Segoe UI Symbol"/>
          <w:sz w:val="21"/>
          <w:szCs w:val="21"/>
          <w:shd w:val="clear" w:color="auto" w:fill="FFFFFF"/>
        </w:rPr>
        <w:t>⠀</w:t>
      </w:r>
      <w:r w:rsidRPr="0097452B">
        <w:rPr>
          <w:rFonts w:ascii="Segoe UI" w:hAnsi="Segoe UI" w:cs="Segoe UI"/>
          <w:sz w:val="21"/>
          <w:szCs w:val="21"/>
        </w:rPr>
        <w:br/>
      </w:r>
    </w:p>
    <w:p w:rsidR="00E95E93" w:rsidRDefault="00E95E93" w:rsidP="00311346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</w:p>
    <w:p w:rsidR="00311346" w:rsidRPr="00311346" w:rsidRDefault="00311346" w:rsidP="00311346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 Symbol" w:hAnsi="Segoe UI Symbol" w:cs="Segoe UI Symbol"/>
          <w:color w:val="262626"/>
          <w:sz w:val="21"/>
          <w:szCs w:val="21"/>
          <w:shd w:val="clear" w:color="auto" w:fill="FFFFFF"/>
        </w:rPr>
        <w:t>⠀</w:t>
      </w:r>
    </w:p>
    <w:p w:rsidR="00E95E93" w:rsidRDefault="00E95E93" w:rsidP="00E95E93">
      <w:pPr>
        <w:sectPr w:rsidR="00E95E93" w:rsidSect="00E95E93">
          <w:type w:val="continuous"/>
          <w:pgSz w:w="11906" w:h="16838"/>
          <w:pgMar w:top="567" w:right="850" w:bottom="568" w:left="1701" w:header="708" w:footer="708" w:gutter="0"/>
          <w:cols w:num="2" w:space="708"/>
          <w:docGrid w:linePitch="360"/>
        </w:sectPr>
      </w:pPr>
    </w:p>
    <w:p w:rsidR="00D6632A" w:rsidRDefault="00D6632A" w:rsidP="00E95E93"/>
    <w:p w:rsidR="00E95E93" w:rsidRDefault="00E95E93" w:rsidP="00E95E93"/>
    <w:p w:rsidR="00E95E93" w:rsidRDefault="00E95E93" w:rsidP="00E95E93">
      <w:r>
        <w:br w:type="page"/>
      </w:r>
    </w:p>
    <w:p w:rsidR="00E95E93" w:rsidRDefault="00791D1E" w:rsidP="00E95E93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>
            <wp:extent cx="5057775" cy="3618505"/>
            <wp:effectExtent l="0" t="0" r="0" b="1270"/>
            <wp:docPr id="28" name="Рисунок 28" descr="C:\Users\blisch\Desktop\Приложение_рецепты\РЕЦЕПТЫ\Новые рецепты\Новогодние рецепты\121 - Новогодний тор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lisch\Desktop\Приложение_рецепты\РЕЦЕПТЫ\Новые рецепты\Новогодние рецепты\121 - Новогодний торт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878" cy="361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E93" w:rsidRDefault="00791D1E" w:rsidP="00E95E93">
      <w:r>
        <w:t>Десерт</w:t>
      </w:r>
      <w:r w:rsidR="002270EA">
        <w:t xml:space="preserve"> </w:t>
      </w:r>
    </w:p>
    <w:p w:rsidR="00E95E93" w:rsidRPr="00791D1E" w:rsidRDefault="00E95E93" w:rsidP="00E95E93">
      <w:pPr>
        <w:rPr>
          <w:b/>
        </w:rPr>
      </w:pPr>
      <w:r w:rsidRPr="00791D1E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</w:t>
      </w:r>
      <w:r w:rsidR="00791D1E" w:rsidRPr="00791D1E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21</w:t>
      </w:r>
      <w:r w:rsidRPr="00791D1E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- </w:t>
      </w:r>
      <w:r w:rsidR="00791D1E" w:rsidRPr="00791D1E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Новогодний торт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(средний)</w:t>
      </w:r>
    </w:p>
    <w:p w:rsidR="00411DBB" w:rsidRDefault="00E95E93" w:rsidP="00E95E93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</w:p>
    <w:p w:rsidR="00E95E93" w:rsidRPr="0083181A" w:rsidRDefault="00E95E93" w:rsidP="00E95E93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 w:rsidR="00411DBB">
        <w:rPr>
          <w:rFonts w:ascii="Arial" w:hAnsi="Arial" w:cs="Arial"/>
          <w:b/>
          <w:bCs/>
          <w:sz w:val="20"/>
          <w:szCs w:val="20"/>
        </w:rPr>
        <w:t>130</w:t>
      </w:r>
      <w:r>
        <w:rPr>
          <w:rFonts w:ascii="Arial" w:hAnsi="Arial" w:cs="Arial"/>
          <w:b/>
          <w:bCs/>
          <w:sz w:val="20"/>
          <w:szCs w:val="20"/>
        </w:rPr>
        <w:t>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г  </w:t>
      </w:r>
    </w:p>
    <w:p w:rsidR="00E95E93" w:rsidRPr="0083181A" w:rsidRDefault="00411DBB" w:rsidP="00E95E93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155,8</w:t>
      </w:r>
      <w:r w:rsidR="00E95E93">
        <w:rPr>
          <w:rFonts w:ascii="Arial" w:hAnsi="Arial" w:cs="Arial"/>
          <w:b/>
          <w:bCs/>
          <w:sz w:val="20"/>
          <w:szCs w:val="20"/>
        </w:rPr>
        <w:t xml:space="preserve"> </w:t>
      </w:r>
      <w:r w:rsidR="00E95E93" w:rsidRPr="0083181A">
        <w:rPr>
          <w:rFonts w:ascii="Arial" w:hAnsi="Arial" w:cs="Arial"/>
          <w:b/>
          <w:bCs/>
          <w:sz w:val="20"/>
          <w:szCs w:val="20"/>
        </w:rPr>
        <w:t>ккал в 100</w:t>
      </w:r>
      <w:r w:rsidR="00E95E93">
        <w:rPr>
          <w:rFonts w:ascii="Arial" w:hAnsi="Arial" w:cs="Arial"/>
          <w:b/>
          <w:bCs/>
          <w:sz w:val="20"/>
          <w:szCs w:val="20"/>
        </w:rPr>
        <w:t xml:space="preserve"> </w:t>
      </w:r>
      <w:r w:rsidR="00E95E93"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E95E93" w:rsidRPr="0083181A" w:rsidRDefault="00E95E93" w:rsidP="00E95E93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 w:rsidR="00411DBB">
        <w:rPr>
          <w:rFonts w:ascii="Arial" w:hAnsi="Arial" w:cs="Arial"/>
          <w:b/>
          <w:bCs/>
          <w:sz w:val="20"/>
          <w:szCs w:val="20"/>
        </w:rPr>
        <w:t>4,2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 w:rsidR="00411DBB">
        <w:rPr>
          <w:rFonts w:ascii="Arial" w:hAnsi="Arial" w:cs="Arial"/>
          <w:b/>
          <w:bCs/>
          <w:sz w:val="20"/>
          <w:szCs w:val="20"/>
        </w:rPr>
        <w:t>2,5</w:t>
      </w:r>
      <w:r>
        <w:rPr>
          <w:rFonts w:ascii="Arial" w:hAnsi="Arial" w:cs="Arial"/>
          <w:b/>
          <w:bCs/>
          <w:sz w:val="20"/>
          <w:szCs w:val="20"/>
        </w:rPr>
        <w:t xml:space="preserve"> Углеводы = </w:t>
      </w:r>
      <w:r w:rsidR="00411DBB">
        <w:rPr>
          <w:rFonts w:ascii="Arial" w:hAnsi="Arial" w:cs="Arial"/>
          <w:b/>
          <w:bCs/>
          <w:sz w:val="20"/>
          <w:szCs w:val="20"/>
        </w:rPr>
        <w:t>28,5</w:t>
      </w:r>
    </w:p>
    <w:p w:rsidR="00E95E93" w:rsidRPr="0083181A" w:rsidRDefault="00E95E93" w:rsidP="00E95E93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2270EA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2270EA">
        <w:rPr>
          <w:rFonts w:ascii="Arial" w:hAnsi="Arial" w:cs="Arial"/>
          <w:b/>
          <w:bCs/>
          <w:sz w:val="20"/>
          <w:szCs w:val="20"/>
        </w:rPr>
        <w:t xml:space="preserve">90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E95E93" w:rsidRDefault="00E95E93" w:rsidP="00E95E93"/>
    <w:p w:rsidR="00791D1E" w:rsidRDefault="00791D1E" w:rsidP="00791D1E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proofErr w:type="gram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Ингредиенты: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Овсянка</w:t>
      </w:r>
      <w:proofErr w:type="gram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200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Кефир – 500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="00411DBB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Банан – 1 штука (120 г)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Чернослив – 300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Йогурт натуральный – 200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Любой подсластитель (мед, </w:t>
      </w:r>
      <w:proofErr w:type="spellStart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стевия</w:t>
      </w:r>
      <w:proofErr w:type="spellEnd"/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, сироп топинамбура, другое)</w:t>
      </w:r>
      <w:r w:rsidR="00411DBB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– 30 г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Сода – 1 чайная ложка.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1. Овсянку замочить в кефире, добавить сладость. Дать постоять 20-30 минут.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2. Добавить соду и хорошо перемешать.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3. Выложить в форму на пергамент.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4. Выпечь блюдо в предварительно разогретой духовке 45-60 минут при температуре 165-170 градусов.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5. Разрезать остывший корж на 2 части.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6. Чернослив промыть, сварить в небольшом количестве воды, затем измельчить на блендере.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7. Йогурт взбить с бананом.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8. Каждый корж хорошо смазать черносливом, а сверху йогуртом 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9. Дать пропитаться.</w:t>
      </w:r>
    </w:p>
    <w:p w:rsidR="00411DBB" w:rsidRDefault="00411DBB" w:rsidP="00791D1E">
      <w:r>
        <w:br w:type="page"/>
      </w:r>
    </w:p>
    <w:p w:rsidR="00411DBB" w:rsidRDefault="00411DBB" w:rsidP="00411DBB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>
            <wp:extent cx="5229225" cy="3486150"/>
            <wp:effectExtent l="0" t="0" r="9525" b="0"/>
            <wp:docPr id="30" name="Рисунок 30" descr="C:\Users\blisch\Desktop\Приложение_рецепты\РЕЦЕПТЫ\Новые рецепты\Новогодние рецепты\0V2A9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lisch\Desktop\Приложение_рецепты\РЕЦЕПТЫ\Новые рецепты\Новогодние рецепты\0V2A946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1DBB" w:rsidRDefault="002270EA" w:rsidP="00411DBB">
      <w:r>
        <w:t>С</w:t>
      </w:r>
      <w:r w:rsidR="00411DBB">
        <w:t>алат</w:t>
      </w:r>
      <w:r>
        <w:t xml:space="preserve"> </w:t>
      </w:r>
    </w:p>
    <w:p w:rsidR="00411DBB" w:rsidRPr="00411DBB" w:rsidRDefault="00411DBB" w:rsidP="00411DBB">
      <w:pPr>
        <w:rPr>
          <w:b/>
        </w:rPr>
      </w:pP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122 - Оливье из курицы с креветками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(средний)</w:t>
      </w:r>
    </w:p>
    <w:p w:rsidR="00411DBB" w:rsidRDefault="00411DBB" w:rsidP="00411DBB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, без сахара, 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</w:p>
    <w:p w:rsidR="00411DBB" w:rsidRPr="0083181A" w:rsidRDefault="00411DBB" w:rsidP="00411DBB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350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Pr="0083181A">
        <w:rPr>
          <w:rFonts w:ascii="Arial" w:hAnsi="Arial" w:cs="Arial"/>
          <w:b/>
          <w:bCs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sz w:val="20"/>
          <w:szCs w:val="20"/>
        </w:rPr>
        <w:t>(</w:t>
      </w:r>
      <w:proofErr w:type="gramEnd"/>
      <w:r>
        <w:rPr>
          <w:rFonts w:ascii="Arial" w:hAnsi="Arial" w:cs="Arial"/>
          <w:b/>
          <w:bCs/>
          <w:sz w:val="20"/>
          <w:szCs w:val="20"/>
        </w:rPr>
        <w:t>салат = 290 г, заправка = 60 г)</w:t>
      </w:r>
    </w:p>
    <w:p w:rsidR="00411DBB" w:rsidRPr="0083181A" w:rsidRDefault="00411DBB" w:rsidP="00411DBB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125,1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411DBB" w:rsidRPr="0083181A" w:rsidRDefault="00411DBB" w:rsidP="00411DBB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11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7,4 Углеводы = 3</w:t>
      </w:r>
    </w:p>
    <w:p w:rsidR="00411DBB" w:rsidRPr="0083181A" w:rsidRDefault="00411DBB" w:rsidP="00411DBB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F905C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F905C9">
        <w:rPr>
          <w:rFonts w:ascii="Arial" w:hAnsi="Arial" w:cs="Arial"/>
          <w:b/>
          <w:bCs/>
          <w:sz w:val="20"/>
          <w:szCs w:val="20"/>
        </w:rPr>
        <w:t xml:space="preserve">60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411DBB" w:rsidRDefault="00411DBB" w:rsidP="00411DBB"/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Ингредиенты: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Корень сельдерея – 100 г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Куриное филе – 100 г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Свежий огурец – 30 г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Маринованный огурец – 10 г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Тигровые креветки – 3 шт.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Яйцо перепелиное – 1 шт.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Соус горчичный – 5 г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Лимонный сок – 5 г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Зеленый горошек – 20 г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Масло оливковое – </w:t>
      </w:r>
      <w:r w:rsidR="002D72A4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10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г </w:t>
      </w:r>
    </w:p>
    <w:p w:rsidR="00411DBB" w:rsidRDefault="00411DBB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Сметана – </w:t>
      </w:r>
      <w:r w:rsidR="002D72A4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5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0 г</w:t>
      </w:r>
    </w:p>
    <w:p w:rsidR="002D72A4" w:rsidRDefault="002D72A4" w:rsidP="00411DBB">
      <w:pPr>
        <w:rPr>
          <w:rFonts w:ascii="Segoe UI" w:hAnsi="Segoe UI" w:cs="Segoe UI"/>
          <w:color w:val="262626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Красная икра – 15 г</w:t>
      </w:r>
    </w:p>
    <w:p w:rsidR="00B011DF" w:rsidRDefault="00411DBB" w:rsidP="00791D1E"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Приготовление: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1. Сельдерей 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нарезать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кубик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ами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и отвари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ть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до готовности.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2. 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Курицу отварить, нарезать кубиками и добавить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к сельдерею.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3. Отваренные яйца, свежие и соленые огурцы нареза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ть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кубиками.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4. Зеленый горошек ошпари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ть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 кипятком.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5. Креветки обжари</w:t>
      </w:r>
      <w:r w:rsidR="00910010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ть на сковороде с оливковым маслом.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="002D72A4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6. </w:t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>Соус: Смешиваем горчицу, лимонный сок, соль, перец и сметану.</w:t>
      </w:r>
      <w:r>
        <w:rPr>
          <w:rFonts w:ascii="Segoe UI" w:hAnsi="Segoe UI" w:cs="Segoe UI"/>
          <w:color w:val="262626"/>
          <w:sz w:val="21"/>
          <w:szCs w:val="21"/>
        </w:rPr>
        <w:br/>
      </w:r>
      <w:r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7. </w:t>
      </w:r>
      <w:r w:rsidR="002D72A4">
        <w:rPr>
          <w:rFonts w:ascii="Segoe UI" w:hAnsi="Segoe UI" w:cs="Segoe UI"/>
          <w:color w:val="262626"/>
          <w:sz w:val="21"/>
          <w:szCs w:val="21"/>
          <w:shd w:val="clear" w:color="auto" w:fill="FFFFFF"/>
        </w:rPr>
        <w:t xml:space="preserve">Все ингредиенты: сельдерей, курицу, яйца, огурцы и зеленый горошек смешать и заправить сметанным соусом. </w:t>
      </w:r>
      <w:r w:rsidR="002D72A4">
        <w:t>В</w:t>
      </w:r>
      <w:r w:rsidR="002D72A4" w:rsidRPr="00D02B51">
        <w:t xml:space="preserve">ыложить </w:t>
      </w:r>
      <w:r w:rsidR="002D72A4">
        <w:t>на тарелку, украсить креветками и красной икрой.</w:t>
      </w:r>
      <w:r>
        <w:rPr>
          <w:rFonts w:ascii="Segoe UI" w:hAnsi="Segoe UI" w:cs="Segoe UI"/>
          <w:color w:val="262626"/>
          <w:sz w:val="21"/>
          <w:szCs w:val="21"/>
        </w:rPr>
        <w:br/>
      </w:r>
      <w:r w:rsidR="00B011DF">
        <w:br w:type="page"/>
      </w:r>
    </w:p>
    <w:p w:rsidR="00B011DF" w:rsidRDefault="00B011DF" w:rsidP="00B011DF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>
            <wp:extent cx="5219700" cy="3728357"/>
            <wp:effectExtent l="0" t="0" r="0" b="5715"/>
            <wp:docPr id="11" name="Рисунок 11" descr="C:\Users\blisch\Desktop\Приложение_рецепты\РЕЦЕПТЫ\Новые рецепты\Новогодние рецепты\123 - Маффины из киноа с яблоком и клюквой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lisch\Desktop\Приложение_рецепты\РЕЦЕПТЫ\Новые рецепты\Новогодние рецепты\123 - Маффины из киноа с яблоком и клюквой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81" cy="372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52B" w:rsidRDefault="00F905C9" w:rsidP="00B011DF">
      <w:r>
        <w:t>Д</w:t>
      </w:r>
      <w:r w:rsidR="00B011DF">
        <w:t>есерт</w:t>
      </w:r>
      <w:r>
        <w:t xml:space="preserve"> </w:t>
      </w:r>
    </w:p>
    <w:p w:rsidR="00B011DF" w:rsidRDefault="00B011DF" w:rsidP="00B011DF">
      <w:pP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</w:pP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</w:t>
      </w:r>
      <w: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3</w:t>
      </w: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- </w:t>
      </w:r>
      <w:proofErr w:type="spellStart"/>
      <w:r w:rsidRPr="00B011DF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Маффины</w:t>
      </w:r>
      <w:proofErr w:type="spellEnd"/>
      <w:r w:rsidRPr="00B011DF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из киноа с яблоком и клюквой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(сложный)</w:t>
      </w:r>
    </w:p>
    <w:p w:rsidR="00B011DF" w:rsidRDefault="00B011DF" w:rsidP="00B011DF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</w:p>
    <w:p w:rsid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600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gramStart"/>
      <w:r w:rsidRPr="0083181A">
        <w:rPr>
          <w:rFonts w:ascii="Arial" w:hAnsi="Arial" w:cs="Arial"/>
          <w:b/>
          <w:bCs/>
          <w:sz w:val="20"/>
          <w:szCs w:val="20"/>
        </w:rPr>
        <w:t xml:space="preserve">г  </w:t>
      </w:r>
      <w:r>
        <w:rPr>
          <w:rFonts w:ascii="Arial" w:hAnsi="Arial" w:cs="Arial"/>
          <w:b/>
          <w:bCs/>
          <w:sz w:val="20"/>
          <w:szCs w:val="20"/>
        </w:rPr>
        <w:t>1</w:t>
      </w:r>
      <w:proofErr w:type="gramEnd"/>
      <w:r>
        <w:rPr>
          <w:rFonts w:ascii="Arial" w:hAnsi="Arial" w:cs="Arial"/>
          <w:b/>
          <w:bCs/>
          <w:sz w:val="20"/>
          <w:szCs w:val="20"/>
        </w:rPr>
        <w:t xml:space="preserve"> порция = 70 г</w:t>
      </w:r>
    </w:p>
    <w:p w:rsidR="00B011DF" w:rsidRPr="0083181A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253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B011DF" w:rsidRPr="0083181A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6,8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15,9 Углеводы = 20,1</w:t>
      </w:r>
    </w:p>
    <w:p w:rsidR="00B011DF" w:rsidRPr="0083181A" w:rsidRDefault="00B011DF" w:rsidP="00B011DF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F905C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F905C9">
        <w:rPr>
          <w:rFonts w:ascii="Arial" w:hAnsi="Arial" w:cs="Arial"/>
          <w:b/>
          <w:bCs/>
          <w:sz w:val="20"/>
          <w:szCs w:val="20"/>
        </w:rPr>
        <w:t xml:space="preserve">120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Ингредиенты: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Киноа – 100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Мука миндальная – 100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Молоко</w:t>
      </w:r>
      <w:r w:rsidR="001A5132">
        <w:rPr>
          <w:rFonts w:ascii="Arial" w:hAnsi="Arial" w:cs="Arial"/>
          <w:b/>
          <w:bCs/>
          <w:sz w:val="20"/>
          <w:szCs w:val="20"/>
        </w:rPr>
        <w:t xml:space="preserve"> 2,5%</w:t>
      </w:r>
      <w:r w:rsidRPr="00B011DF">
        <w:rPr>
          <w:rFonts w:ascii="Arial" w:hAnsi="Arial" w:cs="Arial"/>
          <w:b/>
          <w:bCs/>
          <w:sz w:val="20"/>
          <w:szCs w:val="20"/>
        </w:rPr>
        <w:t xml:space="preserve"> – 80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Масло оливковое – 30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Сахар – 50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Яблоко – 200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Соль – 1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Клюква – 60 г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Яйцо – 1 шт.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B011DF">
        <w:rPr>
          <w:rFonts w:ascii="Arial" w:hAnsi="Arial" w:cs="Arial"/>
          <w:b/>
          <w:bCs/>
          <w:sz w:val="20"/>
          <w:szCs w:val="20"/>
        </w:rPr>
        <w:t>Приготовление:</w:t>
      </w:r>
    </w:p>
    <w:p w:rsidR="00B011DF" w:rsidRDefault="00B011DF" w:rsidP="00B011DF">
      <w:pPr>
        <w:autoSpaceDE w:val="0"/>
        <w:autoSpaceDN w:val="0"/>
        <w:adjustRightInd w:val="0"/>
        <w:spacing w:after="120" w:line="240" w:lineRule="auto"/>
        <w:rPr>
          <w:rFonts w:ascii="Arial" w:hAnsi="Arial" w:cs="Arial"/>
          <w:sz w:val="20"/>
          <w:szCs w:val="20"/>
        </w:rPr>
      </w:pPr>
    </w:p>
    <w:p w:rsidR="00B011DF" w:rsidRPr="00B011DF" w:rsidRDefault="00B011DF" w:rsidP="00B011DF">
      <w:pPr>
        <w:autoSpaceDE w:val="0"/>
        <w:autoSpaceDN w:val="0"/>
        <w:adjustRightInd w:val="0"/>
        <w:spacing w:after="120" w:line="240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Промыть киноа, несколько раз сменив воду, пока она не станет совсем прозрачной.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Влить два стакана воды в небольшую кастрюлю и поставить ее на огонь.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Воду посолить и довести до кипения. Добавить киноа и снова довести воду до кипения. После этого убавить огонь и варить киноа без крышки 15-20 минут при умеренном кипении до тех пор, пока вода не впитается. Остудить.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Запечь целое яблоко в духовке до готовности и протереть его через сито.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 xml:space="preserve">Смешать муку, </w:t>
      </w:r>
      <w:r w:rsidRPr="00B011DF">
        <w:rPr>
          <w:rFonts w:ascii="Arial" w:hAnsi="Arial" w:cs="Arial"/>
          <w:sz w:val="20"/>
          <w:szCs w:val="20"/>
          <w:u w:val="single"/>
        </w:rPr>
        <w:t>сахар</w:t>
      </w:r>
      <w:r w:rsidRPr="00B011DF">
        <w:rPr>
          <w:rFonts w:ascii="Arial" w:hAnsi="Arial" w:cs="Arial"/>
          <w:sz w:val="20"/>
          <w:szCs w:val="20"/>
        </w:rPr>
        <w:t xml:space="preserve"> и соль, добавить к смеси киноа, яблочное пюре и клюкву.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Отдельно взбить молоко, яйцо и оливковое масло.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>Соединить все ингредиенты и тщательно перемешать.</w:t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 xml:space="preserve">Смазать маслом формы для выпекания </w:t>
      </w:r>
      <w:proofErr w:type="spellStart"/>
      <w:r w:rsidRPr="00B011DF">
        <w:rPr>
          <w:rFonts w:ascii="Arial" w:hAnsi="Arial" w:cs="Arial"/>
          <w:sz w:val="20"/>
          <w:szCs w:val="20"/>
        </w:rPr>
        <w:t>маффинов</w:t>
      </w:r>
      <w:proofErr w:type="spellEnd"/>
      <w:r w:rsidRPr="00B011DF">
        <w:rPr>
          <w:rFonts w:ascii="Arial" w:hAnsi="Arial" w:cs="Arial"/>
          <w:sz w:val="20"/>
          <w:szCs w:val="20"/>
        </w:rPr>
        <w:t xml:space="preserve"> и наполнить их на 3/4.</w:t>
      </w:r>
    </w:p>
    <w:p w:rsid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 w:rsidRPr="00B011DF">
        <w:rPr>
          <w:rFonts w:ascii="Arial" w:hAnsi="Arial" w:cs="Arial"/>
          <w:sz w:val="20"/>
          <w:szCs w:val="20"/>
        </w:rPr>
        <w:t xml:space="preserve">Выпекать 30-35 минут. </w:t>
      </w:r>
    </w:p>
    <w:p w:rsid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</w:p>
    <w:p w:rsid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B011DF" w:rsidRPr="00B011DF" w:rsidRDefault="00B011DF" w:rsidP="00B011DF">
      <w:pPr>
        <w:spacing w:after="120" w:line="259" w:lineRule="auto"/>
        <w:rPr>
          <w:rFonts w:ascii="Arial" w:hAnsi="Arial" w:cs="Arial"/>
          <w:sz w:val="20"/>
          <w:szCs w:val="20"/>
        </w:rPr>
      </w:pPr>
    </w:p>
    <w:p w:rsidR="00B011DF" w:rsidRDefault="001A5132" w:rsidP="00B011DF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drawing>
          <wp:inline distT="0" distB="0" distL="0" distR="0">
            <wp:extent cx="5205592" cy="3762375"/>
            <wp:effectExtent l="0" t="0" r="0" b="0"/>
            <wp:docPr id="14" name="Рисунок 14" descr="C:\Users\blisch\Desktop\Приложение_рецепты\РЕЦЕПТЫ\Новые рецепты\Новогодние рецепты\0V2A5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lisch\Desktop\Приложение_рецепты\РЕЦЕПТЫ\Новые рецепты\Новогодние рецепты\0V2A52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857" cy="37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1DF" w:rsidRDefault="00CB7829" w:rsidP="00B011DF">
      <w:r>
        <w:t>Основные блюда</w:t>
      </w:r>
      <w:r w:rsidR="00F905C9">
        <w:t xml:space="preserve"> </w:t>
      </w:r>
    </w:p>
    <w:p w:rsidR="00B011DF" w:rsidRDefault="00B011DF" w:rsidP="00B011DF">
      <w:pPr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</w:pP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</w:t>
      </w:r>
      <w:r w:rsidR="001A5132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4</w:t>
      </w: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- </w:t>
      </w:r>
      <w:r w:rsidR="001A5132" w:rsidRPr="001A5132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Морской гребешок с томатами </w:t>
      </w:r>
      <w:proofErr w:type="spellStart"/>
      <w:r w:rsidR="001A5132" w:rsidRPr="001A5132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фламбе</w:t>
      </w:r>
      <w:proofErr w:type="spellEnd"/>
      <w:r w:rsidR="001A5132" w:rsidRPr="001A5132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и сыром </w:t>
      </w:r>
      <w:proofErr w:type="spellStart"/>
      <w:r w:rsidR="001A5132" w:rsidRPr="001A5132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буратта</w:t>
      </w:r>
      <w:proofErr w:type="spellEnd"/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(средний)</w:t>
      </w:r>
    </w:p>
    <w:p w:rsidR="00B011DF" w:rsidRDefault="00B011DF" w:rsidP="00B011DF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</w:p>
    <w:p w:rsid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 w:rsidR="001A5132">
        <w:rPr>
          <w:rFonts w:ascii="Arial" w:hAnsi="Arial" w:cs="Arial"/>
          <w:b/>
          <w:bCs/>
          <w:sz w:val="20"/>
          <w:szCs w:val="20"/>
        </w:rPr>
        <w:t>530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1A5132">
        <w:rPr>
          <w:rFonts w:ascii="Arial" w:hAnsi="Arial" w:cs="Arial"/>
          <w:b/>
          <w:bCs/>
          <w:sz w:val="20"/>
          <w:szCs w:val="20"/>
        </w:rPr>
        <w:t>г</w:t>
      </w:r>
    </w:p>
    <w:p w:rsidR="00B011DF" w:rsidRPr="0083181A" w:rsidRDefault="001A5132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116,4</w:t>
      </w:r>
      <w:r w:rsidR="00B011DF">
        <w:rPr>
          <w:rFonts w:ascii="Arial" w:hAnsi="Arial" w:cs="Arial"/>
          <w:b/>
          <w:bCs/>
          <w:sz w:val="20"/>
          <w:szCs w:val="20"/>
        </w:rPr>
        <w:t xml:space="preserve"> </w:t>
      </w:r>
      <w:r w:rsidR="00B011DF" w:rsidRPr="0083181A">
        <w:rPr>
          <w:rFonts w:ascii="Arial" w:hAnsi="Arial" w:cs="Arial"/>
          <w:b/>
          <w:bCs/>
          <w:sz w:val="20"/>
          <w:szCs w:val="20"/>
        </w:rPr>
        <w:t>ккал в 100</w:t>
      </w:r>
      <w:r w:rsidR="00B011DF">
        <w:rPr>
          <w:rFonts w:ascii="Arial" w:hAnsi="Arial" w:cs="Arial"/>
          <w:b/>
          <w:bCs/>
          <w:sz w:val="20"/>
          <w:szCs w:val="20"/>
        </w:rPr>
        <w:t xml:space="preserve"> </w:t>
      </w:r>
      <w:r w:rsidR="00B011DF"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B011DF" w:rsidRPr="0083181A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 w:rsidR="001A5132">
        <w:rPr>
          <w:rFonts w:ascii="Arial" w:hAnsi="Arial" w:cs="Arial"/>
          <w:b/>
          <w:bCs/>
          <w:sz w:val="20"/>
          <w:szCs w:val="20"/>
        </w:rPr>
        <w:t>4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 w:rsidR="001A5132">
        <w:rPr>
          <w:rFonts w:ascii="Arial" w:hAnsi="Arial" w:cs="Arial"/>
          <w:b/>
          <w:bCs/>
          <w:sz w:val="20"/>
          <w:szCs w:val="20"/>
        </w:rPr>
        <w:t xml:space="preserve">9,2 </w:t>
      </w:r>
      <w:r>
        <w:rPr>
          <w:rFonts w:ascii="Arial" w:hAnsi="Arial" w:cs="Arial"/>
          <w:b/>
          <w:bCs/>
          <w:sz w:val="20"/>
          <w:szCs w:val="20"/>
        </w:rPr>
        <w:t xml:space="preserve">Углеводы = </w:t>
      </w:r>
      <w:r w:rsidR="001A5132">
        <w:rPr>
          <w:rFonts w:ascii="Arial" w:hAnsi="Arial" w:cs="Arial"/>
          <w:b/>
          <w:bCs/>
          <w:sz w:val="20"/>
          <w:szCs w:val="20"/>
        </w:rPr>
        <w:t>4</w:t>
      </w:r>
    </w:p>
    <w:p w:rsidR="00B011DF" w:rsidRPr="0083181A" w:rsidRDefault="00B011DF" w:rsidP="00B011DF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F905C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F905C9">
        <w:rPr>
          <w:rFonts w:ascii="Arial" w:hAnsi="Arial" w:cs="Arial"/>
          <w:b/>
          <w:bCs/>
          <w:sz w:val="20"/>
          <w:szCs w:val="20"/>
        </w:rPr>
        <w:t xml:space="preserve">40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B011DF" w:rsidRPr="00B011DF" w:rsidRDefault="00B011DF" w:rsidP="00B011DF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Ингредиенты: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ascii="Segoe UI Symbol" w:hAnsi="Segoe UI Symbol" w:cs="Segoe UI Symbol"/>
        </w:rPr>
        <w:t>⠀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Гребешок – 120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Томаты – 350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 xml:space="preserve">Сыр </w:t>
      </w:r>
      <w:proofErr w:type="spellStart"/>
      <w:r w:rsidRPr="000047ED">
        <w:rPr>
          <w:rFonts w:cs="Times New Roman"/>
        </w:rPr>
        <w:t>буратта</w:t>
      </w:r>
      <w:proofErr w:type="spellEnd"/>
      <w:r w:rsidRPr="000047ED">
        <w:rPr>
          <w:rFonts w:cs="Times New Roman"/>
        </w:rPr>
        <w:t xml:space="preserve"> – 120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Каперсы – 10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Соль – 3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Оливковое масло – 10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Коньяк – 50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Базилик – 5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Апельсиновые цукаты – 3 г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 xml:space="preserve">Тростниковый сахар – 5 г 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Приготовление: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1. Гребешок разморозить, обсушить на бумажном полотенце.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2. Томаты поместить в кипящую воду на 30 секунд, разрезать на 4 части. Очистить от кожуры и семечек.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3. Влить оливковое масло на разогретую сковороду. Заложить томаты, добавить мелко рубленный базилик, тростниковый сахар и коньяк.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4. Тщательно перемешать, поддерживая высокую температуру.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5. Выпарить коньяк.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6. После этого добавить гребешки и обжарить с каждой стороны по 1 минуте. Посолить.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 xml:space="preserve">7. Сыр </w:t>
      </w:r>
      <w:proofErr w:type="spellStart"/>
      <w:r w:rsidRPr="000047ED">
        <w:rPr>
          <w:rFonts w:cs="Times New Roman"/>
        </w:rPr>
        <w:t>буратта</w:t>
      </w:r>
      <w:proofErr w:type="spellEnd"/>
      <w:r w:rsidRPr="000047ED">
        <w:rPr>
          <w:rFonts w:cs="Times New Roman"/>
        </w:rPr>
        <w:t xml:space="preserve"> разрезать пополам.</w:t>
      </w:r>
    </w:p>
    <w:p w:rsidR="001A5132" w:rsidRPr="000047ED" w:rsidRDefault="001A5132" w:rsidP="001A5132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 xml:space="preserve">8. Сервировать блюдо. На фото для сервировки использованы: сыр </w:t>
      </w:r>
      <w:proofErr w:type="spellStart"/>
      <w:r w:rsidRPr="000047ED">
        <w:rPr>
          <w:rFonts w:cs="Times New Roman"/>
        </w:rPr>
        <w:t>буратта</w:t>
      </w:r>
      <w:proofErr w:type="spellEnd"/>
      <w:r w:rsidRPr="000047ED">
        <w:rPr>
          <w:rFonts w:cs="Times New Roman"/>
        </w:rPr>
        <w:t>, томаты черри, каперсы, апельсиновые цукаты и зелень.</w:t>
      </w:r>
    </w:p>
    <w:p w:rsidR="001A5132" w:rsidRDefault="001A5132" w:rsidP="00B011DF">
      <w:pPr>
        <w:spacing w:after="160" w:line="259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1A5132" w:rsidRDefault="00317286" w:rsidP="001A5132">
      <w:r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>
            <wp:extent cx="5400675" cy="3857625"/>
            <wp:effectExtent l="0" t="0" r="9525" b="9525"/>
            <wp:docPr id="18" name="Рисунок 18" descr="C:\Users\blisch\Desktop\Приложение_рецепты\РЕЦЕПТЫ\Новые рецепты\Новогодние рецепты\0V2A5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lisch\Desktop\Приложение_рецепты\РЕЦЕПТЫ\Новые рецепты\Новогодние рецепты\0V2A535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132" w:rsidRDefault="00CB7829" w:rsidP="001A5132">
      <w:r>
        <w:t>Основные блюда</w:t>
      </w:r>
      <w:r w:rsidR="00F905C9">
        <w:t xml:space="preserve"> </w:t>
      </w:r>
    </w:p>
    <w:p w:rsidR="00317286" w:rsidRPr="000047ED" w:rsidRDefault="001A5132" w:rsidP="00317286">
      <w:pPr>
        <w:spacing w:line="240" w:lineRule="auto"/>
        <w:rPr>
          <w:rFonts w:cs="Times New Roman"/>
          <w:b/>
        </w:rPr>
      </w:pP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</w:t>
      </w:r>
      <w:r w:rsidR="00317286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5</w:t>
      </w: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- </w:t>
      </w:r>
      <w:r w:rsidR="00317286" w:rsidRPr="000047ED">
        <w:rPr>
          <w:rFonts w:cs="Times New Roman"/>
          <w:b/>
        </w:rPr>
        <w:t>Мидии с киноа, корнем сельдерея и спаржей, сервированные морковным кремом</w:t>
      </w:r>
      <w:r w:rsidR="0097452B">
        <w:rPr>
          <w:rFonts w:cs="Times New Roman"/>
          <w:b/>
        </w:rPr>
        <w:t xml:space="preserve"> 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(средний)</w:t>
      </w:r>
    </w:p>
    <w:p w:rsidR="001A5132" w:rsidRDefault="00317286" w:rsidP="001A5132">
      <w:pPr>
        <w:rPr>
          <w:rFonts w:ascii="Arial" w:hAnsi="Arial" w:cs="Arial"/>
          <w:b/>
          <w:bCs/>
          <w:sz w:val="20"/>
          <w:szCs w:val="20"/>
        </w:rPr>
      </w:pPr>
      <w:proofErr w:type="spellStart"/>
      <w:r>
        <w:rPr>
          <w:rFonts w:ascii="Arial" w:hAnsi="Arial" w:cs="Arial"/>
          <w:b/>
          <w:bCs/>
          <w:sz w:val="20"/>
          <w:szCs w:val="20"/>
        </w:rPr>
        <w:t>Детокс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</w:t>
      </w:r>
      <w:r w:rsidR="001A5132">
        <w:rPr>
          <w:rFonts w:ascii="Arial" w:hAnsi="Arial" w:cs="Arial"/>
          <w:b/>
          <w:bCs/>
          <w:sz w:val="20"/>
          <w:szCs w:val="20"/>
        </w:rPr>
        <w:t xml:space="preserve">ез </w:t>
      </w:r>
      <w:proofErr w:type="spellStart"/>
      <w:r w:rsidR="001A5132"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сахара, без молока</w:t>
      </w:r>
    </w:p>
    <w:p w:rsidR="001A5132" w:rsidRDefault="001A5132" w:rsidP="001A5132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 w:rsidR="00317286">
        <w:rPr>
          <w:rFonts w:ascii="Arial" w:hAnsi="Arial" w:cs="Arial"/>
          <w:b/>
          <w:bCs/>
          <w:sz w:val="20"/>
          <w:szCs w:val="20"/>
        </w:rPr>
        <w:t>47</w:t>
      </w:r>
      <w:r>
        <w:rPr>
          <w:rFonts w:ascii="Arial" w:hAnsi="Arial" w:cs="Arial"/>
          <w:b/>
          <w:bCs/>
          <w:sz w:val="20"/>
          <w:szCs w:val="20"/>
        </w:rPr>
        <w:t>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г</w:t>
      </w:r>
    </w:p>
    <w:p w:rsidR="001A5132" w:rsidRPr="0083181A" w:rsidRDefault="00317286" w:rsidP="001A5132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101</w:t>
      </w:r>
      <w:r w:rsidR="001A5132">
        <w:rPr>
          <w:rFonts w:ascii="Arial" w:hAnsi="Arial" w:cs="Arial"/>
          <w:b/>
          <w:bCs/>
          <w:sz w:val="20"/>
          <w:szCs w:val="20"/>
        </w:rPr>
        <w:t xml:space="preserve"> </w:t>
      </w:r>
      <w:r w:rsidR="001A5132" w:rsidRPr="0083181A">
        <w:rPr>
          <w:rFonts w:ascii="Arial" w:hAnsi="Arial" w:cs="Arial"/>
          <w:b/>
          <w:bCs/>
          <w:sz w:val="20"/>
          <w:szCs w:val="20"/>
        </w:rPr>
        <w:t>ккал в 100</w:t>
      </w:r>
      <w:r w:rsidR="001A5132">
        <w:rPr>
          <w:rFonts w:ascii="Arial" w:hAnsi="Arial" w:cs="Arial"/>
          <w:b/>
          <w:bCs/>
          <w:sz w:val="20"/>
          <w:szCs w:val="20"/>
        </w:rPr>
        <w:t xml:space="preserve"> </w:t>
      </w:r>
      <w:r w:rsidR="001A5132"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1A5132" w:rsidRPr="0083181A" w:rsidRDefault="001A5132" w:rsidP="001A5132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>4</w:t>
      </w:r>
      <w:r w:rsidR="00317286">
        <w:rPr>
          <w:rFonts w:ascii="Arial" w:hAnsi="Arial" w:cs="Arial"/>
          <w:b/>
          <w:bCs/>
          <w:sz w:val="20"/>
          <w:szCs w:val="20"/>
        </w:rPr>
        <w:t>,8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 w:rsidR="00317286">
        <w:rPr>
          <w:rFonts w:ascii="Arial" w:hAnsi="Arial" w:cs="Arial"/>
          <w:b/>
          <w:bCs/>
          <w:sz w:val="20"/>
          <w:szCs w:val="20"/>
        </w:rPr>
        <w:t>5,7</w:t>
      </w:r>
      <w:r>
        <w:rPr>
          <w:rFonts w:ascii="Arial" w:hAnsi="Arial" w:cs="Arial"/>
          <w:b/>
          <w:bCs/>
          <w:sz w:val="20"/>
          <w:szCs w:val="20"/>
        </w:rPr>
        <w:t xml:space="preserve"> Углеводы = </w:t>
      </w:r>
      <w:r w:rsidR="00317286">
        <w:rPr>
          <w:rFonts w:ascii="Arial" w:hAnsi="Arial" w:cs="Arial"/>
          <w:b/>
          <w:bCs/>
          <w:sz w:val="20"/>
          <w:szCs w:val="20"/>
        </w:rPr>
        <w:t>7,4</w:t>
      </w:r>
    </w:p>
    <w:p w:rsidR="001A5132" w:rsidRPr="0083181A" w:rsidRDefault="001A5132" w:rsidP="001A5132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F905C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F905C9">
        <w:rPr>
          <w:rFonts w:ascii="Arial" w:hAnsi="Arial" w:cs="Arial"/>
          <w:b/>
          <w:bCs/>
          <w:sz w:val="20"/>
          <w:szCs w:val="20"/>
        </w:rPr>
        <w:t xml:space="preserve">50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1A5132" w:rsidRPr="00B011DF" w:rsidRDefault="001A5132" w:rsidP="001A5132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Ингредиенты: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Мидии – 70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Корень сельдерея – 60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Спаржа – 80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Киноа – 20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Зеленый горошек – 10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Кунжутное масло – 10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Чеснок – 3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Тимьян – 3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Соевый соус – 30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Морковь – 60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Сыр тофу – 120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Лайм – 1 шт.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Оливковое масло – 10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Лимонный сок – 7 г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Приготовление: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ascii="Segoe UI Symbol" w:hAnsi="Segoe UI Symbol" w:cs="Segoe UI Symbol"/>
        </w:rPr>
        <w:t>⠀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1. Мидии очистить и промыть под холодной водой. Обжарить на кунжутном масле с мелко нарезанным корнем сельдерея, чесноком и тимьяном. Добавить соевый соус.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2. Киноа и свежий зеленый горошек отварить в подсоленной воде.</w:t>
      </w:r>
    </w:p>
    <w:p w:rsidR="00317286" w:rsidRPr="000047ED" w:rsidRDefault="00317286" w:rsidP="00317286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3. Спаржу очистить, обжарить на оливковом масле с чесноком и лимонным соком.</w:t>
      </w:r>
    </w:p>
    <w:p w:rsidR="00317286" w:rsidRPr="000047ED" w:rsidRDefault="00317286" w:rsidP="00317286">
      <w:pPr>
        <w:rPr>
          <w:rFonts w:cs="Arial"/>
          <w:color w:val="000000"/>
        </w:rPr>
      </w:pPr>
      <w:r w:rsidRPr="000047ED">
        <w:rPr>
          <w:rFonts w:cs="Times New Roman"/>
        </w:rPr>
        <w:t>4. Для морковного крема: отварить морковь, не остужая, очистить. Измельчить в блендере, добавив сыр тофу и сок лайма. Протереть через сито до однородной массы.</w:t>
      </w:r>
    </w:p>
    <w:p w:rsidR="00CB7829" w:rsidRDefault="00B011DF" w:rsidP="00CB7829">
      <w:r>
        <w:rPr>
          <w:rFonts w:ascii="Arial" w:hAnsi="Arial" w:cs="Arial"/>
          <w:sz w:val="20"/>
          <w:szCs w:val="20"/>
        </w:rPr>
        <w:br w:type="page"/>
      </w:r>
      <w:r w:rsidR="00CB7829">
        <w:rPr>
          <w:rFonts w:ascii="Segoe UI" w:hAnsi="Segoe UI" w:cs="Segoe UI"/>
          <w:b/>
          <w:noProof/>
          <w:color w:val="262626"/>
          <w:sz w:val="21"/>
          <w:szCs w:val="21"/>
          <w:shd w:val="clear" w:color="auto" w:fill="FFFFFF"/>
          <w:lang w:eastAsia="ru-RU"/>
        </w:rPr>
        <w:lastRenderedPageBreak/>
        <w:drawing>
          <wp:inline distT="0" distB="0" distL="0" distR="0">
            <wp:extent cx="3318954" cy="4143375"/>
            <wp:effectExtent l="0" t="0" r="0" b="0"/>
            <wp:docPr id="22" name="Рисунок 22" descr="C:\Users\blisch\Desktop\Приложение_рецепты\РЕЦЕПТЫ\Новые рецепты\Новогодние рецепты\0V2A5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lisch\Desktop\Приложение_рецепты\РЕЦЕПТЫ\Новые рецепты\Новогодние рецепты\0V2A551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981" cy="414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829" w:rsidRDefault="00CB7829" w:rsidP="00CB7829">
      <w:r>
        <w:t>Основные блюда</w:t>
      </w:r>
      <w:r w:rsidR="00F905C9">
        <w:t xml:space="preserve"> </w:t>
      </w:r>
    </w:p>
    <w:p w:rsidR="00CB7829" w:rsidRPr="000047ED" w:rsidRDefault="00CB7829" w:rsidP="00CB7829">
      <w:pPr>
        <w:spacing w:line="240" w:lineRule="auto"/>
        <w:rPr>
          <w:rFonts w:cs="Times New Roman"/>
          <w:b/>
        </w:rPr>
      </w:pP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12</w:t>
      </w:r>
      <w:r w:rsidR="0097452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>6</w:t>
      </w:r>
      <w:r w:rsidRPr="00411DBB">
        <w:rPr>
          <w:rFonts w:ascii="Segoe UI" w:hAnsi="Segoe UI" w:cs="Segoe UI"/>
          <w:b/>
          <w:color w:val="262626"/>
          <w:sz w:val="21"/>
          <w:szCs w:val="21"/>
          <w:shd w:val="clear" w:color="auto" w:fill="FFFFFF"/>
        </w:rPr>
        <w:t xml:space="preserve"> - </w:t>
      </w:r>
      <w:proofErr w:type="gramStart"/>
      <w:r w:rsidRPr="000047ED">
        <w:rPr>
          <w:rFonts w:cs="Times New Roman"/>
          <w:b/>
        </w:rPr>
        <w:t>Перепел</w:t>
      </w:r>
      <w:proofErr w:type="gramEnd"/>
      <w:r w:rsidRPr="000047ED">
        <w:rPr>
          <w:rFonts w:cs="Times New Roman"/>
          <w:b/>
        </w:rPr>
        <w:t xml:space="preserve"> маринованный в апельсинах и шампанском, сервированный сезонными фруктами и ягодами</w:t>
      </w:r>
      <w:r w:rsidR="0097452B">
        <w:rPr>
          <w:rFonts w:cs="Times New Roman"/>
          <w:b/>
        </w:rPr>
        <w:t xml:space="preserve"> (сложный)</w:t>
      </w:r>
      <w:bookmarkStart w:id="1" w:name="_GoBack"/>
      <w:bookmarkEnd w:id="1"/>
    </w:p>
    <w:p w:rsidR="00CB7829" w:rsidRDefault="00CB7829" w:rsidP="00CB7829">
      <w:pPr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Без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глютена</w:t>
      </w:r>
      <w:proofErr w:type="spellEnd"/>
      <w:r>
        <w:rPr>
          <w:rFonts w:ascii="Arial" w:hAnsi="Arial" w:cs="Arial"/>
          <w:b/>
          <w:bCs/>
          <w:sz w:val="20"/>
          <w:szCs w:val="20"/>
        </w:rPr>
        <w:t>, без сахара, без молока</w:t>
      </w:r>
    </w:p>
    <w:p w:rsidR="00CB7829" w:rsidRDefault="00CB7829" w:rsidP="00CB782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выход = </w:t>
      </w:r>
      <w:r>
        <w:rPr>
          <w:rFonts w:ascii="Arial" w:hAnsi="Arial" w:cs="Arial"/>
          <w:b/>
          <w:bCs/>
          <w:sz w:val="20"/>
          <w:szCs w:val="20"/>
        </w:rPr>
        <w:t>220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г</w:t>
      </w:r>
    </w:p>
    <w:p w:rsidR="00CB7829" w:rsidRPr="0083181A" w:rsidRDefault="00CB7829" w:rsidP="00CB782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239,4 </w:t>
      </w:r>
      <w:r w:rsidRPr="0083181A">
        <w:rPr>
          <w:rFonts w:ascii="Arial" w:hAnsi="Arial" w:cs="Arial"/>
          <w:b/>
          <w:bCs/>
          <w:sz w:val="20"/>
          <w:szCs w:val="20"/>
        </w:rPr>
        <w:t>ккал в 100</w:t>
      </w:r>
      <w:r>
        <w:rPr>
          <w:rFonts w:ascii="Arial" w:hAnsi="Arial" w:cs="Arial"/>
          <w:b/>
          <w:bCs/>
          <w:sz w:val="20"/>
          <w:szCs w:val="20"/>
        </w:rPr>
        <w:t xml:space="preserve">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г </w:t>
      </w:r>
    </w:p>
    <w:p w:rsidR="00CB7829" w:rsidRPr="0083181A" w:rsidRDefault="00CB7829" w:rsidP="00CB782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Белки = </w:t>
      </w:r>
      <w:r>
        <w:rPr>
          <w:rFonts w:ascii="Arial" w:hAnsi="Arial" w:cs="Arial"/>
          <w:b/>
          <w:bCs/>
          <w:sz w:val="20"/>
          <w:szCs w:val="20"/>
        </w:rPr>
        <w:t xml:space="preserve">12,3 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Жиры = </w:t>
      </w:r>
      <w:r>
        <w:rPr>
          <w:rFonts w:ascii="Arial" w:hAnsi="Arial" w:cs="Arial"/>
          <w:b/>
          <w:bCs/>
          <w:sz w:val="20"/>
          <w:szCs w:val="20"/>
        </w:rPr>
        <w:t>17 Углеводы = 8,8</w:t>
      </w:r>
    </w:p>
    <w:p w:rsidR="00CB7829" w:rsidRPr="0083181A" w:rsidRDefault="00CB7829" w:rsidP="00CB7829">
      <w:pPr>
        <w:rPr>
          <w:rFonts w:ascii="Arial" w:hAnsi="Arial" w:cs="Arial"/>
          <w:b/>
          <w:bCs/>
          <w:sz w:val="20"/>
          <w:szCs w:val="20"/>
        </w:rPr>
      </w:pPr>
      <w:r w:rsidRPr="0083181A">
        <w:rPr>
          <w:rFonts w:ascii="Arial" w:hAnsi="Arial" w:cs="Arial"/>
          <w:b/>
          <w:bCs/>
          <w:sz w:val="20"/>
          <w:szCs w:val="20"/>
        </w:rPr>
        <w:t xml:space="preserve">Время приготовления </w:t>
      </w:r>
      <w:r w:rsidR="00F905C9">
        <w:rPr>
          <w:rFonts w:ascii="Arial" w:hAnsi="Arial" w:cs="Arial"/>
          <w:b/>
          <w:bCs/>
          <w:sz w:val="20"/>
          <w:szCs w:val="20"/>
        </w:rPr>
        <w:t>–</w:t>
      </w:r>
      <w:r w:rsidRPr="0083181A">
        <w:rPr>
          <w:rFonts w:ascii="Arial" w:hAnsi="Arial" w:cs="Arial"/>
          <w:b/>
          <w:bCs/>
          <w:sz w:val="20"/>
          <w:szCs w:val="20"/>
        </w:rPr>
        <w:t xml:space="preserve"> </w:t>
      </w:r>
      <w:r w:rsidR="00F905C9">
        <w:rPr>
          <w:rFonts w:ascii="Arial" w:hAnsi="Arial" w:cs="Arial"/>
          <w:b/>
          <w:bCs/>
          <w:sz w:val="20"/>
          <w:szCs w:val="20"/>
        </w:rPr>
        <w:t xml:space="preserve">180 </w:t>
      </w:r>
      <w:r w:rsidRPr="0083181A">
        <w:rPr>
          <w:rFonts w:ascii="Arial" w:hAnsi="Arial" w:cs="Arial"/>
          <w:b/>
          <w:bCs/>
          <w:sz w:val="20"/>
          <w:szCs w:val="20"/>
        </w:rPr>
        <w:t>минут</w:t>
      </w:r>
    </w:p>
    <w:p w:rsidR="00CB7829" w:rsidRPr="00B011DF" w:rsidRDefault="00CB7829" w:rsidP="00CB7829">
      <w:pPr>
        <w:autoSpaceDE w:val="0"/>
        <w:autoSpaceDN w:val="0"/>
        <w:adjustRightInd w:val="0"/>
        <w:spacing w:line="240" w:lineRule="auto"/>
        <w:rPr>
          <w:rFonts w:ascii="Arial" w:hAnsi="Arial" w:cs="Arial"/>
          <w:b/>
          <w:bCs/>
          <w:sz w:val="20"/>
          <w:szCs w:val="20"/>
        </w:rPr>
      </w:pP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Ингредиенты: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Перепел – 1 шт.</w:t>
      </w:r>
      <w:r>
        <w:rPr>
          <w:rFonts w:cs="Times New Roman"/>
        </w:rPr>
        <w:t xml:space="preserve"> (150 г)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Шампанское – 100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Апельсин – 250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Морская соль – 5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Мед – 30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Оливковое масло – 10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Фрукты и ягоды – 100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Тимьян – 3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Перец – 3 г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Приготовление: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ascii="Segoe UI Symbol" w:hAnsi="Segoe UI Symbol" w:cs="Segoe UI Symbol"/>
        </w:rPr>
        <w:t>⠀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1. Перепела хорошо промыть и обсушить. Разрезать со стороны спины, удалить внутреннюю грудную кость.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2. Мед, шампанское (лучше сухое, подойдет любое) и мелко рубленный апельсин тщательно перемешать. Сделать маринад для перепела.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3. Мариновать перепела 2 часа.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4. Маринованного перепела приправить солью, перцем и оливковым маслом.</w:t>
      </w:r>
    </w:p>
    <w:p w:rsidR="00CB7829" w:rsidRPr="000047ED" w:rsidRDefault="00CB7829" w:rsidP="00CB7829">
      <w:pPr>
        <w:spacing w:line="240" w:lineRule="auto"/>
        <w:rPr>
          <w:rFonts w:cs="Times New Roman"/>
        </w:rPr>
      </w:pPr>
      <w:r w:rsidRPr="000047ED">
        <w:rPr>
          <w:rFonts w:cs="Times New Roman"/>
        </w:rPr>
        <w:t>5. На противень разложить пергаментную бумагу, добавить тимьян, тщательно завернуть перепела и запекать в течение 40 минут при температуре 160 градусов.</w:t>
      </w:r>
    </w:p>
    <w:p w:rsidR="00CB7829" w:rsidRPr="000047ED" w:rsidRDefault="00CB7829" w:rsidP="00CB7829">
      <w:pPr>
        <w:rPr>
          <w:rFonts w:cs="Arial"/>
          <w:color w:val="000000"/>
        </w:rPr>
      </w:pPr>
      <w:r w:rsidRPr="000047ED">
        <w:rPr>
          <w:rFonts w:cs="Times New Roman"/>
        </w:rPr>
        <w:t xml:space="preserve">6. Сервировать фруктами и ягодами и подавать к столу горячим. На фото для сервировки использованы: инжир, ежевика и голубика, томаты, а также припущенные слайсы </w:t>
      </w:r>
      <w:proofErr w:type="spellStart"/>
      <w:r w:rsidRPr="000047ED">
        <w:rPr>
          <w:rFonts w:cs="Times New Roman"/>
        </w:rPr>
        <w:t>цукини</w:t>
      </w:r>
      <w:proofErr w:type="spellEnd"/>
      <w:r w:rsidRPr="000047ED">
        <w:rPr>
          <w:rFonts w:cs="Times New Roman"/>
        </w:rPr>
        <w:t xml:space="preserve">. </w:t>
      </w:r>
      <w:r w:rsidRPr="000047ED">
        <w:rPr>
          <w:rFonts w:cs="Arial"/>
          <w:color w:val="000000"/>
        </w:rPr>
        <w:t xml:space="preserve"> </w:t>
      </w:r>
    </w:p>
    <w:p w:rsidR="00E95E93" w:rsidRPr="003E3577" w:rsidRDefault="00E95E93" w:rsidP="00CB7829">
      <w:pPr>
        <w:spacing w:line="240" w:lineRule="auto"/>
      </w:pPr>
    </w:p>
    <w:sectPr w:rsidR="00E95E93" w:rsidRPr="003E3577" w:rsidSect="00311346">
      <w:type w:val="continuous"/>
      <w:pgSz w:w="11906" w:h="16838"/>
      <w:pgMar w:top="567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8117C2"/>
    <w:multiLevelType w:val="hybridMultilevel"/>
    <w:tmpl w:val="5282B0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A7515F"/>
    <w:multiLevelType w:val="hybridMultilevel"/>
    <w:tmpl w:val="4B767D8C"/>
    <w:lvl w:ilvl="0" w:tplc="1DF00856">
      <w:start w:val="1"/>
      <w:numFmt w:val="decimal"/>
      <w:lvlText w:val="%1."/>
      <w:lvlJc w:val="left"/>
      <w:pPr>
        <w:ind w:left="720" w:hanging="360"/>
      </w:pPr>
      <w:rPr>
        <w:rFonts w:hint="default"/>
        <w:color w:val="26262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3B0773"/>
    <w:multiLevelType w:val="hybridMultilevel"/>
    <w:tmpl w:val="77D005FC"/>
    <w:lvl w:ilvl="0" w:tplc="2140E0A8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Арина Бобылева">
    <w15:presenceInfo w15:providerId="AD" w15:userId="S-1-5-21-51732747-2298844089-232888125-879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1C3"/>
    <w:rsid w:val="000273E9"/>
    <w:rsid w:val="0003781F"/>
    <w:rsid w:val="000732A6"/>
    <w:rsid w:val="000805EF"/>
    <w:rsid w:val="000A26D2"/>
    <w:rsid w:val="00126393"/>
    <w:rsid w:val="00126681"/>
    <w:rsid w:val="0013060D"/>
    <w:rsid w:val="00167E5F"/>
    <w:rsid w:val="001A0A57"/>
    <w:rsid w:val="001A5132"/>
    <w:rsid w:val="001E0600"/>
    <w:rsid w:val="00210369"/>
    <w:rsid w:val="00212C8D"/>
    <w:rsid w:val="002270EA"/>
    <w:rsid w:val="002D72A4"/>
    <w:rsid w:val="002F1D6C"/>
    <w:rsid w:val="002F21C1"/>
    <w:rsid w:val="0030083E"/>
    <w:rsid w:val="00311346"/>
    <w:rsid w:val="00317286"/>
    <w:rsid w:val="00341FE7"/>
    <w:rsid w:val="003C67F9"/>
    <w:rsid w:val="003E3577"/>
    <w:rsid w:val="00411DBB"/>
    <w:rsid w:val="00450748"/>
    <w:rsid w:val="004736A9"/>
    <w:rsid w:val="004D1FC9"/>
    <w:rsid w:val="004E2D54"/>
    <w:rsid w:val="00525FC8"/>
    <w:rsid w:val="005261C3"/>
    <w:rsid w:val="00574D01"/>
    <w:rsid w:val="005E1488"/>
    <w:rsid w:val="005F3498"/>
    <w:rsid w:val="00601185"/>
    <w:rsid w:val="006500A3"/>
    <w:rsid w:val="00664D09"/>
    <w:rsid w:val="006A1EED"/>
    <w:rsid w:val="006A263D"/>
    <w:rsid w:val="006B6FCC"/>
    <w:rsid w:val="00766B48"/>
    <w:rsid w:val="00772CD6"/>
    <w:rsid w:val="00791D1E"/>
    <w:rsid w:val="007E6F9E"/>
    <w:rsid w:val="007F1622"/>
    <w:rsid w:val="0081547C"/>
    <w:rsid w:val="0083181A"/>
    <w:rsid w:val="00842CE6"/>
    <w:rsid w:val="008874B2"/>
    <w:rsid w:val="008C5693"/>
    <w:rsid w:val="00910010"/>
    <w:rsid w:val="0097452B"/>
    <w:rsid w:val="0098051F"/>
    <w:rsid w:val="00996BFD"/>
    <w:rsid w:val="009E02A1"/>
    <w:rsid w:val="009E6AF9"/>
    <w:rsid w:val="00A25AF3"/>
    <w:rsid w:val="00A93A5F"/>
    <w:rsid w:val="00A97FFA"/>
    <w:rsid w:val="00AF211B"/>
    <w:rsid w:val="00B011DF"/>
    <w:rsid w:val="00B553B4"/>
    <w:rsid w:val="00B60AC3"/>
    <w:rsid w:val="00B63E23"/>
    <w:rsid w:val="00BF0976"/>
    <w:rsid w:val="00C434B9"/>
    <w:rsid w:val="00C47AD0"/>
    <w:rsid w:val="00C502ED"/>
    <w:rsid w:val="00CA6BCE"/>
    <w:rsid w:val="00CA7050"/>
    <w:rsid w:val="00CB7829"/>
    <w:rsid w:val="00CC7046"/>
    <w:rsid w:val="00CE5563"/>
    <w:rsid w:val="00D02B51"/>
    <w:rsid w:val="00D5730E"/>
    <w:rsid w:val="00D62FA1"/>
    <w:rsid w:val="00D6632A"/>
    <w:rsid w:val="00E95E93"/>
    <w:rsid w:val="00EA75B2"/>
    <w:rsid w:val="00EB42AA"/>
    <w:rsid w:val="00ED1EB0"/>
    <w:rsid w:val="00EE7C6E"/>
    <w:rsid w:val="00F8788E"/>
    <w:rsid w:val="00F905C9"/>
    <w:rsid w:val="00F97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CDC50D-D3BE-42AE-8F9B-E8925CC8C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3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22</Pages>
  <Words>3246</Words>
  <Characters>18508</Characters>
  <Application>Microsoft Office Word</Application>
  <DocSecurity>0</DocSecurity>
  <Lines>154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Арина Бобылева</dc:creator>
  <cp:keywords/>
  <dc:description/>
  <cp:lastModifiedBy>Александра Блищ</cp:lastModifiedBy>
  <cp:revision>9</cp:revision>
  <dcterms:created xsi:type="dcterms:W3CDTF">2019-12-11T11:22:00Z</dcterms:created>
  <dcterms:modified xsi:type="dcterms:W3CDTF">2019-12-11T12:10:00Z</dcterms:modified>
</cp:coreProperties>
</file>